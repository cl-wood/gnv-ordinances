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7B18E" w14:textId="77777777" w:rsidR="00E75FA3" w:rsidRDefault="00000000">
      <w:pPr>
        <w:pStyle w:val="Section"/>
      </w:pPr>
      <w:r>
        <w:t>Sec. 30-4.13. Building form standards.</w:t>
      </w:r>
    </w:p>
    <w:p w14:paraId="7EF38E7E" w14:textId="77777777" w:rsidR="00E75FA3" w:rsidRDefault="00000000">
      <w:pPr>
        <w:pStyle w:val="Block1"/>
      </w:pPr>
      <w:r>
        <w:t xml:space="preserve">This section contains the building form standards that determine the location, scale and massing of all buildings within the transects. </w:t>
      </w:r>
    </w:p>
    <w:p w14:paraId="60AE65EB" w14:textId="77777777" w:rsidR="00E75FA3" w:rsidRDefault="00E75FA3">
      <w:pPr>
        <w:sectPr w:rsidR="00E75FA3">
          <w:headerReference w:type="default" r:id="rId8"/>
          <w:footerReference w:type="default" r:id="rId9"/>
          <w:pgSz w:w="12240" w:h="15840"/>
          <w:pgMar w:top="1440" w:right="1440" w:bottom="1440" w:left="1440" w:header="720" w:footer="720" w:gutter="0"/>
          <w:cols w:space="720"/>
        </w:sectPr>
      </w:pPr>
    </w:p>
    <w:p w14:paraId="1D88C2D0" w14:textId="77777777" w:rsidR="00E75FA3" w:rsidRDefault="00000000">
      <w:pPr>
        <w:pStyle w:val="Block1"/>
      </w:pPr>
      <w:r>
        <w:rPr>
          <w:b/>
        </w:rPr>
        <w:lastRenderedPageBreak/>
        <w:t>Table V-2: Building Form Standards within Transects.</w:t>
      </w:r>
    </w:p>
    <w:tbl>
      <w:tblPr>
        <w:tblStyle w:val="Table1"/>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91"/>
        <w:gridCol w:w="1012"/>
        <w:gridCol w:w="474"/>
        <w:gridCol w:w="472"/>
        <w:gridCol w:w="1013"/>
        <w:gridCol w:w="1111"/>
        <w:gridCol w:w="1230"/>
        <w:gridCol w:w="1204"/>
        <w:gridCol w:w="1014"/>
        <w:gridCol w:w="1019"/>
        <w:gridCol w:w="663"/>
        <w:gridCol w:w="659"/>
        <w:gridCol w:w="498"/>
        <w:gridCol w:w="480"/>
      </w:tblGrid>
      <w:tr w:rsidR="00A8035F" w14:paraId="0820E24A" w14:textId="77777777" w:rsidTr="00A8035F">
        <w:tc>
          <w:tcPr>
            <w:tcW w:w="820" w:type="pct"/>
            <w:shd w:val="clear" w:color="auto" w:fill="C0C0C0"/>
          </w:tcPr>
          <w:p w14:paraId="22A66242" w14:textId="77777777" w:rsidR="00E75FA3" w:rsidRDefault="00000000">
            <w:r>
              <w:rPr>
                <w:b/>
                <w:sz w:val="22"/>
              </w:rPr>
              <w:t>TRANSECT</w:t>
            </w:r>
          </w:p>
        </w:tc>
        <w:tc>
          <w:tcPr>
            <w:tcW w:w="403" w:type="pct"/>
            <w:shd w:val="clear" w:color="auto" w:fill="C0C0C0"/>
          </w:tcPr>
          <w:p w14:paraId="64143665" w14:textId="77777777" w:rsidR="00E75FA3" w:rsidRDefault="00000000">
            <w:r>
              <w:rPr>
                <w:b/>
                <w:sz w:val="22"/>
              </w:rPr>
              <w:t>U1</w:t>
            </w:r>
          </w:p>
        </w:tc>
        <w:tc>
          <w:tcPr>
            <w:tcW w:w="389" w:type="pct"/>
            <w:gridSpan w:val="2"/>
            <w:shd w:val="clear" w:color="auto" w:fill="C0C0C0"/>
          </w:tcPr>
          <w:p w14:paraId="7677B846" w14:textId="77777777" w:rsidR="00E75FA3" w:rsidRDefault="00000000">
            <w:r>
              <w:rPr>
                <w:b/>
                <w:sz w:val="22"/>
              </w:rPr>
              <w:t>U2</w:t>
            </w:r>
          </w:p>
        </w:tc>
        <w:tc>
          <w:tcPr>
            <w:tcW w:w="403" w:type="pct"/>
            <w:shd w:val="clear" w:color="auto" w:fill="C0C0C0"/>
          </w:tcPr>
          <w:p w14:paraId="69E551BC" w14:textId="77777777" w:rsidR="00E75FA3" w:rsidRDefault="00000000">
            <w:r>
              <w:rPr>
                <w:b/>
                <w:sz w:val="22"/>
              </w:rPr>
              <w:t>U3</w:t>
            </w:r>
          </w:p>
        </w:tc>
        <w:tc>
          <w:tcPr>
            <w:tcW w:w="441" w:type="pct"/>
            <w:shd w:val="clear" w:color="auto" w:fill="C0C0C0"/>
          </w:tcPr>
          <w:p w14:paraId="1D7D8053" w14:textId="77777777" w:rsidR="00E75FA3" w:rsidRDefault="00000000">
            <w:r>
              <w:rPr>
                <w:b/>
                <w:sz w:val="22"/>
              </w:rPr>
              <w:t>U4</w:t>
            </w:r>
          </w:p>
        </w:tc>
        <w:tc>
          <w:tcPr>
            <w:tcW w:w="487" w:type="pct"/>
            <w:shd w:val="clear" w:color="auto" w:fill="C0C0C0"/>
          </w:tcPr>
          <w:p w14:paraId="72B0C09F" w14:textId="77777777" w:rsidR="00E75FA3" w:rsidRDefault="00000000">
            <w:r>
              <w:rPr>
                <w:b/>
                <w:sz w:val="22"/>
              </w:rPr>
              <w:t>U5</w:t>
            </w:r>
          </w:p>
        </w:tc>
        <w:tc>
          <w:tcPr>
            <w:tcW w:w="477" w:type="pct"/>
            <w:shd w:val="clear" w:color="auto" w:fill="C0C0C0"/>
          </w:tcPr>
          <w:p w14:paraId="01DA971D" w14:textId="77777777" w:rsidR="00E75FA3" w:rsidRDefault="00000000">
            <w:r>
              <w:rPr>
                <w:b/>
                <w:sz w:val="22"/>
              </w:rPr>
              <w:t>U6</w:t>
            </w:r>
          </w:p>
        </w:tc>
        <w:tc>
          <w:tcPr>
            <w:tcW w:w="403" w:type="pct"/>
            <w:shd w:val="clear" w:color="auto" w:fill="C0C0C0"/>
          </w:tcPr>
          <w:p w14:paraId="39E3F70C" w14:textId="77777777" w:rsidR="00E75FA3" w:rsidRDefault="00000000">
            <w:r>
              <w:rPr>
                <w:b/>
                <w:sz w:val="22"/>
              </w:rPr>
              <w:t>U7</w:t>
            </w:r>
          </w:p>
        </w:tc>
        <w:tc>
          <w:tcPr>
            <w:tcW w:w="405" w:type="pct"/>
            <w:shd w:val="clear" w:color="auto" w:fill="C0C0C0"/>
          </w:tcPr>
          <w:p w14:paraId="79895416" w14:textId="77777777" w:rsidR="00E75FA3" w:rsidRDefault="00000000">
            <w:r>
              <w:rPr>
                <w:b/>
                <w:sz w:val="22"/>
              </w:rPr>
              <w:t>U8</w:t>
            </w:r>
          </w:p>
        </w:tc>
        <w:tc>
          <w:tcPr>
            <w:tcW w:w="389" w:type="pct"/>
            <w:gridSpan w:val="2"/>
            <w:shd w:val="clear" w:color="auto" w:fill="C0C0C0"/>
          </w:tcPr>
          <w:p w14:paraId="246BC0D6" w14:textId="77777777" w:rsidR="00E75FA3" w:rsidRDefault="00000000">
            <w:r>
              <w:rPr>
                <w:b/>
                <w:sz w:val="22"/>
              </w:rPr>
              <w:t>U9</w:t>
            </w:r>
          </w:p>
        </w:tc>
        <w:tc>
          <w:tcPr>
            <w:tcW w:w="383" w:type="pct"/>
            <w:gridSpan w:val="2"/>
            <w:shd w:val="clear" w:color="auto" w:fill="C0C0C0"/>
          </w:tcPr>
          <w:p w14:paraId="54D19A7F" w14:textId="08EAE872" w:rsidR="00E75FA3" w:rsidRDefault="00542C36">
            <w:ins w:id="0" w:author="Adrian Hayes-Santos" w:date="2025-09-09T02:10:00Z" w16du:dateUtc="2025-09-09T06:10:00Z">
              <w:r>
                <w:rPr>
                  <w:b/>
                  <w:sz w:val="22"/>
                </w:rPr>
                <w:t>U10</w:t>
              </w:r>
            </w:ins>
            <w:del w:id="1" w:author="Adrian Hayes-Santos" w:date="2025-09-09T02:10:00Z" w16du:dateUtc="2025-09-09T06:10:00Z">
              <w:r w:rsidDel="00542C36">
                <w:rPr>
                  <w:b/>
                  <w:sz w:val="22"/>
                </w:rPr>
                <w:delText>DT</w:delText>
              </w:r>
            </w:del>
          </w:p>
        </w:tc>
      </w:tr>
      <w:tr w:rsidR="00E75FA3" w14:paraId="44298F48" w14:textId="77777777">
        <w:tc>
          <w:tcPr>
            <w:tcW w:w="5000" w:type="pct"/>
            <w:gridSpan w:val="14"/>
            <w:shd w:val="clear" w:color="auto" w:fill="C0C0C0"/>
          </w:tcPr>
          <w:p w14:paraId="7095F6CA" w14:textId="77777777" w:rsidR="00E75FA3" w:rsidRDefault="00000000">
            <w:r>
              <w:rPr>
                <w:b/>
                <w:sz w:val="22"/>
              </w:rPr>
              <w:t>A. BLOCK STANDARDS</w:t>
            </w:r>
          </w:p>
        </w:tc>
      </w:tr>
      <w:tr w:rsidR="00E75FA3" w14:paraId="2DBDBB3A" w14:textId="77777777" w:rsidTr="00A8035F">
        <w:tc>
          <w:tcPr>
            <w:tcW w:w="820" w:type="pct"/>
          </w:tcPr>
          <w:p w14:paraId="096A8637" w14:textId="77777777" w:rsidR="00E75FA3" w:rsidRDefault="00000000">
            <w:r>
              <w:rPr>
                <w:sz w:val="22"/>
              </w:rPr>
              <w:t xml:space="preserve">Block perimeter (max. feet) </w:t>
            </w:r>
          </w:p>
        </w:tc>
        <w:tc>
          <w:tcPr>
            <w:tcW w:w="3408" w:type="pct"/>
            <w:gridSpan w:val="9"/>
          </w:tcPr>
          <w:p w14:paraId="56ABA347" w14:textId="6BF4A508" w:rsidR="00E75FA3" w:rsidRDefault="00A8035F">
            <w:ins w:id="2" w:author="Adrian Hayes-Santos" w:date="2025-09-09T01:43:00Z" w16du:dateUtc="2025-09-09T05:43:00Z">
              <w:r>
                <w:rPr>
                  <w:sz w:val="22"/>
                </w:rPr>
                <w:t>2,000’</w:t>
              </w:r>
            </w:ins>
            <w:del w:id="3" w:author="Adrian Hayes-Santos" w:date="2025-09-09T01:43:00Z" w16du:dateUtc="2025-09-09T05:43:00Z">
              <w:r w:rsidDel="00A8035F">
                <w:rPr>
                  <w:sz w:val="22"/>
                </w:rPr>
                <w:delText xml:space="preserve">2,600' </w:delText>
              </w:r>
            </w:del>
          </w:p>
        </w:tc>
        <w:tc>
          <w:tcPr>
            <w:tcW w:w="389" w:type="pct"/>
            <w:gridSpan w:val="2"/>
          </w:tcPr>
          <w:p w14:paraId="11A3B695" w14:textId="0ADC63C9" w:rsidR="00E75FA3" w:rsidRDefault="00A8035F">
            <w:ins w:id="4" w:author="Adrian Hayes-Santos" w:date="2025-09-09T01:43:00Z" w16du:dateUtc="2025-09-09T05:43:00Z">
              <w:r>
                <w:rPr>
                  <w:sz w:val="22"/>
                </w:rPr>
                <w:t>1,6</w:t>
              </w:r>
            </w:ins>
            <w:ins w:id="5" w:author="Adrian Hayes-Santos" w:date="2025-09-09T01:44:00Z" w16du:dateUtc="2025-09-09T05:44:00Z">
              <w:r>
                <w:rPr>
                  <w:sz w:val="22"/>
                </w:rPr>
                <w:t>00’</w:t>
              </w:r>
            </w:ins>
            <w:del w:id="6" w:author="Adrian Hayes-Santos" w:date="2025-09-09T01:43:00Z" w16du:dateUtc="2025-09-09T05:43:00Z">
              <w:r w:rsidDel="00A8035F">
                <w:rPr>
                  <w:sz w:val="22"/>
                </w:rPr>
                <w:delText>2,000'</w:delText>
              </w:r>
            </w:del>
            <w:r>
              <w:rPr>
                <w:sz w:val="22"/>
              </w:rPr>
              <w:t xml:space="preserve"> </w:t>
            </w:r>
          </w:p>
        </w:tc>
        <w:tc>
          <w:tcPr>
            <w:tcW w:w="383" w:type="pct"/>
            <w:gridSpan w:val="2"/>
          </w:tcPr>
          <w:p w14:paraId="50A03929" w14:textId="77777777" w:rsidR="00E75FA3" w:rsidRDefault="00000000">
            <w:r>
              <w:rPr>
                <w:sz w:val="22"/>
              </w:rPr>
              <w:t xml:space="preserve">1,600' </w:t>
            </w:r>
          </w:p>
        </w:tc>
      </w:tr>
      <w:tr w:rsidR="00E75FA3" w14:paraId="263DD48D" w14:textId="77777777">
        <w:tc>
          <w:tcPr>
            <w:tcW w:w="5000" w:type="pct"/>
            <w:gridSpan w:val="14"/>
            <w:shd w:val="clear" w:color="auto" w:fill="C0C0C0"/>
          </w:tcPr>
          <w:p w14:paraId="62C47809" w14:textId="77777777" w:rsidR="00E75FA3" w:rsidRDefault="00000000">
            <w:r>
              <w:rPr>
                <w:b/>
                <w:sz w:val="22"/>
              </w:rPr>
              <w:t>B. LOT CONFIGURATION</w:t>
            </w:r>
          </w:p>
        </w:tc>
      </w:tr>
      <w:tr w:rsidR="00E75FA3" w14:paraId="06A53172" w14:textId="77777777" w:rsidTr="00A8035F">
        <w:tc>
          <w:tcPr>
            <w:tcW w:w="820" w:type="pct"/>
          </w:tcPr>
          <w:p w14:paraId="2D0FF28D" w14:textId="77777777" w:rsidR="00E75FA3" w:rsidRDefault="00000000">
            <w:r>
              <w:rPr>
                <w:sz w:val="22"/>
              </w:rPr>
              <w:t xml:space="preserve">Lot width (min. feet) </w:t>
            </w:r>
          </w:p>
        </w:tc>
        <w:tc>
          <w:tcPr>
            <w:tcW w:w="403" w:type="pct"/>
          </w:tcPr>
          <w:p w14:paraId="57D8D015" w14:textId="7857FF62" w:rsidR="00E75FA3" w:rsidRDefault="00000000">
            <w:del w:id="7" w:author="Adrian Hayes-Santos" w:date="2025-09-09T01:43:00Z" w16du:dateUtc="2025-09-09T05:43:00Z">
              <w:r w:rsidDel="00A8035F">
                <w:rPr>
                  <w:sz w:val="22"/>
                </w:rPr>
                <w:delText xml:space="preserve">34' </w:delText>
              </w:r>
            </w:del>
            <w:ins w:id="8" w:author="Adrian Hayes-Santos" w:date="2025-09-09T01:43:00Z" w16du:dateUtc="2025-09-09T05:43:00Z">
              <w:r w:rsidR="00A8035F">
                <w:rPr>
                  <w:sz w:val="22"/>
                </w:rPr>
                <w:t xml:space="preserve">18' </w:t>
              </w:r>
            </w:ins>
          </w:p>
        </w:tc>
        <w:tc>
          <w:tcPr>
            <w:tcW w:w="3005" w:type="pct"/>
            <w:gridSpan w:val="8"/>
          </w:tcPr>
          <w:p w14:paraId="33B38CB2" w14:textId="77777777" w:rsidR="00E75FA3" w:rsidRDefault="00000000">
            <w:r>
              <w:rPr>
                <w:sz w:val="22"/>
              </w:rPr>
              <w:t xml:space="preserve">18' </w:t>
            </w:r>
          </w:p>
        </w:tc>
        <w:tc>
          <w:tcPr>
            <w:tcW w:w="389" w:type="pct"/>
            <w:gridSpan w:val="2"/>
          </w:tcPr>
          <w:p w14:paraId="0A29650E" w14:textId="77777777" w:rsidR="00E75FA3" w:rsidRDefault="00000000">
            <w:r>
              <w:rPr>
                <w:sz w:val="22"/>
              </w:rPr>
              <w:t xml:space="preserve">18' </w:t>
            </w:r>
          </w:p>
        </w:tc>
        <w:tc>
          <w:tcPr>
            <w:tcW w:w="383" w:type="pct"/>
            <w:gridSpan w:val="2"/>
          </w:tcPr>
          <w:p w14:paraId="71167C23" w14:textId="77777777" w:rsidR="00E75FA3" w:rsidRDefault="00000000">
            <w:r>
              <w:rPr>
                <w:sz w:val="22"/>
              </w:rPr>
              <w:t xml:space="preserve">18' </w:t>
            </w:r>
          </w:p>
        </w:tc>
      </w:tr>
      <w:tr w:rsidR="00E75FA3" w14:paraId="1CBF1B6F" w14:textId="77777777">
        <w:tc>
          <w:tcPr>
            <w:tcW w:w="5000" w:type="pct"/>
            <w:gridSpan w:val="14"/>
            <w:shd w:val="clear" w:color="auto" w:fill="C0C0C0"/>
          </w:tcPr>
          <w:p w14:paraId="0A669718" w14:textId="77777777" w:rsidR="00E75FA3" w:rsidRDefault="00000000">
            <w:r>
              <w:rPr>
                <w:b/>
                <w:sz w:val="22"/>
              </w:rPr>
              <w:t>C. DEVELOPMENT INTENSITY</w:t>
            </w:r>
          </w:p>
        </w:tc>
      </w:tr>
      <w:tr w:rsidR="00E75FA3" w14:paraId="0396A3E2" w14:textId="77777777" w:rsidTr="00A8035F">
        <w:tc>
          <w:tcPr>
            <w:tcW w:w="820" w:type="pct"/>
          </w:tcPr>
          <w:p w14:paraId="6A8C2F23" w14:textId="77777777" w:rsidR="00E75FA3" w:rsidRDefault="00000000">
            <w:r>
              <w:rPr>
                <w:sz w:val="22"/>
              </w:rPr>
              <w:t xml:space="preserve">Nonresidential building coverage (max) </w:t>
            </w:r>
          </w:p>
        </w:tc>
        <w:tc>
          <w:tcPr>
            <w:tcW w:w="403" w:type="pct"/>
          </w:tcPr>
          <w:p w14:paraId="1EF94C4D" w14:textId="77777777" w:rsidR="00E75FA3" w:rsidRDefault="00000000">
            <w:r>
              <w:rPr>
                <w:sz w:val="22"/>
              </w:rPr>
              <w:t xml:space="preserve">60% </w:t>
            </w:r>
          </w:p>
        </w:tc>
        <w:tc>
          <w:tcPr>
            <w:tcW w:w="3005" w:type="pct"/>
            <w:gridSpan w:val="8"/>
          </w:tcPr>
          <w:p w14:paraId="5CF0DFBE" w14:textId="7B67033E" w:rsidR="00E75FA3" w:rsidRDefault="00000000">
            <w:del w:id="9" w:author="Adrian Hayes-Santos" w:date="2025-09-09T01:43:00Z" w16du:dateUtc="2025-09-09T05:43:00Z">
              <w:r w:rsidDel="00A8035F">
                <w:rPr>
                  <w:sz w:val="22"/>
                </w:rPr>
                <w:delText>80</w:delText>
              </w:r>
            </w:del>
            <w:ins w:id="10" w:author="Adrian Hayes-Santos" w:date="2025-09-09T01:43:00Z" w16du:dateUtc="2025-09-09T05:43:00Z">
              <w:r w:rsidR="00A8035F">
                <w:rPr>
                  <w:sz w:val="22"/>
                </w:rPr>
                <w:t>100</w:t>
              </w:r>
            </w:ins>
            <w:r>
              <w:rPr>
                <w:sz w:val="22"/>
              </w:rPr>
              <w:t xml:space="preserve">% </w:t>
            </w:r>
          </w:p>
        </w:tc>
        <w:tc>
          <w:tcPr>
            <w:tcW w:w="389" w:type="pct"/>
            <w:gridSpan w:val="2"/>
          </w:tcPr>
          <w:p w14:paraId="1FC45797" w14:textId="75444C7B" w:rsidR="00E75FA3" w:rsidRDefault="00000000">
            <w:del w:id="11" w:author="Adrian Hayes-Santos" w:date="2025-09-09T01:43:00Z" w16du:dateUtc="2025-09-09T05:43:00Z">
              <w:r w:rsidDel="00A8035F">
                <w:rPr>
                  <w:sz w:val="22"/>
                </w:rPr>
                <w:delText>90</w:delText>
              </w:r>
            </w:del>
            <w:ins w:id="12" w:author="Adrian Hayes-Santos" w:date="2025-09-09T01:43:00Z" w16du:dateUtc="2025-09-09T05:43:00Z">
              <w:r w:rsidR="00A8035F">
                <w:rPr>
                  <w:sz w:val="22"/>
                </w:rPr>
                <w:t>100</w:t>
              </w:r>
            </w:ins>
            <w:r>
              <w:rPr>
                <w:sz w:val="22"/>
              </w:rPr>
              <w:t xml:space="preserve">% </w:t>
            </w:r>
          </w:p>
        </w:tc>
        <w:tc>
          <w:tcPr>
            <w:tcW w:w="383" w:type="pct"/>
            <w:gridSpan w:val="2"/>
          </w:tcPr>
          <w:p w14:paraId="4A60EDFB" w14:textId="77777777" w:rsidR="00E75FA3" w:rsidRDefault="00000000">
            <w:r>
              <w:rPr>
                <w:sz w:val="22"/>
              </w:rPr>
              <w:t xml:space="preserve">100% </w:t>
            </w:r>
          </w:p>
        </w:tc>
      </w:tr>
      <w:tr w:rsidR="00A8035F" w14:paraId="35DD97CB" w14:textId="77777777" w:rsidTr="00A8035F">
        <w:tc>
          <w:tcPr>
            <w:tcW w:w="820" w:type="pct"/>
          </w:tcPr>
          <w:p w14:paraId="4519C595" w14:textId="77777777" w:rsidR="00E75FA3" w:rsidRDefault="00000000">
            <w:r>
              <w:rPr>
                <w:sz w:val="22"/>
              </w:rPr>
              <w:t>Residential density by right (max. units per acre) (density bonuses above max. may be available</w:t>
            </w:r>
            <w:r>
              <w:rPr>
                <w:sz w:val="22"/>
                <w:vertAlign w:val="superscript"/>
              </w:rPr>
              <w:t xml:space="preserve">2 </w:t>
            </w:r>
            <w:r>
              <w:rPr>
                <w:sz w:val="22"/>
              </w:rPr>
              <w:t xml:space="preserve">) </w:t>
            </w:r>
          </w:p>
        </w:tc>
        <w:tc>
          <w:tcPr>
            <w:tcW w:w="403" w:type="pct"/>
          </w:tcPr>
          <w:p w14:paraId="08BDAC9D" w14:textId="77777777" w:rsidR="00E75FA3" w:rsidRDefault="00000000">
            <w:r>
              <w:rPr>
                <w:sz w:val="22"/>
              </w:rPr>
              <w:t xml:space="preserve">12 </w:t>
            </w:r>
          </w:p>
        </w:tc>
        <w:tc>
          <w:tcPr>
            <w:tcW w:w="389" w:type="pct"/>
            <w:gridSpan w:val="2"/>
          </w:tcPr>
          <w:p w14:paraId="6F93C173" w14:textId="77777777" w:rsidR="00E75FA3" w:rsidRDefault="00000000">
            <w:r>
              <w:rPr>
                <w:sz w:val="22"/>
              </w:rPr>
              <w:t xml:space="preserve">15 </w:t>
            </w:r>
          </w:p>
        </w:tc>
        <w:tc>
          <w:tcPr>
            <w:tcW w:w="403" w:type="pct"/>
          </w:tcPr>
          <w:p w14:paraId="12713E62" w14:textId="77777777" w:rsidR="00E75FA3" w:rsidRDefault="00000000">
            <w:r>
              <w:rPr>
                <w:sz w:val="22"/>
              </w:rPr>
              <w:t xml:space="preserve">20 </w:t>
            </w:r>
          </w:p>
        </w:tc>
        <w:tc>
          <w:tcPr>
            <w:tcW w:w="441" w:type="pct"/>
          </w:tcPr>
          <w:p w14:paraId="1D72F4C5" w14:textId="77777777" w:rsidR="00E75FA3" w:rsidRDefault="00000000">
            <w:r>
              <w:rPr>
                <w:sz w:val="22"/>
              </w:rPr>
              <w:t xml:space="preserve">20 </w:t>
            </w:r>
          </w:p>
        </w:tc>
        <w:tc>
          <w:tcPr>
            <w:tcW w:w="487" w:type="pct"/>
          </w:tcPr>
          <w:p w14:paraId="5E24E1C3" w14:textId="77777777" w:rsidR="00E75FA3" w:rsidRDefault="00000000">
            <w:r>
              <w:rPr>
                <w:sz w:val="22"/>
              </w:rPr>
              <w:t xml:space="preserve">75 </w:t>
            </w:r>
          </w:p>
        </w:tc>
        <w:tc>
          <w:tcPr>
            <w:tcW w:w="477" w:type="pct"/>
          </w:tcPr>
          <w:p w14:paraId="47F5D885" w14:textId="77777777" w:rsidR="00E75FA3" w:rsidRDefault="00000000">
            <w:r>
              <w:rPr>
                <w:sz w:val="22"/>
              </w:rPr>
              <w:t xml:space="preserve">50 </w:t>
            </w:r>
          </w:p>
        </w:tc>
        <w:tc>
          <w:tcPr>
            <w:tcW w:w="403" w:type="pct"/>
          </w:tcPr>
          <w:p w14:paraId="3D80489F" w14:textId="77777777" w:rsidR="00E75FA3" w:rsidRDefault="00000000">
            <w:r>
              <w:rPr>
                <w:sz w:val="22"/>
              </w:rPr>
              <w:t xml:space="preserve">50 </w:t>
            </w:r>
          </w:p>
        </w:tc>
        <w:tc>
          <w:tcPr>
            <w:tcW w:w="405" w:type="pct"/>
          </w:tcPr>
          <w:p w14:paraId="7D6EE196" w14:textId="77777777" w:rsidR="00E75FA3" w:rsidRDefault="00000000">
            <w:r>
              <w:rPr>
                <w:sz w:val="22"/>
              </w:rPr>
              <w:t xml:space="preserve">60 </w:t>
            </w:r>
          </w:p>
        </w:tc>
        <w:tc>
          <w:tcPr>
            <w:tcW w:w="389" w:type="pct"/>
            <w:gridSpan w:val="2"/>
          </w:tcPr>
          <w:p w14:paraId="21D131ED" w14:textId="77777777" w:rsidR="00E75FA3" w:rsidRDefault="00000000">
            <w:r>
              <w:rPr>
                <w:sz w:val="22"/>
              </w:rPr>
              <w:t xml:space="preserve">100 </w:t>
            </w:r>
          </w:p>
        </w:tc>
        <w:tc>
          <w:tcPr>
            <w:tcW w:w="383" w:type="pct"/>
            <w:gridSpan w:val="2"/>
          </w:tcPr>
          <w:p w14:paraId="71752371" w14:textId="77777777" w:rsidR="00E75FA3" w:rsidRDefault="00000000">
            <w:r>
              <w:rPr>
                <w:sz w:val="22"/>
              </w:rPr>
              <w:t xml:space="preserve">150 </w:t>
            </w:r>
          </w:p>
        </w:tc>
      </w:tr>
      <w:tr w:rsidR="00E75FA3" w14:paraId="7108FDC0" w14:textId="77777777">
        <w:tc>
          <w:tcPr>
            <w:tcW w:w="5000" w:type="pct"/>
            <w:gridSpan w:val="14"/>
            <w:shd w:val="clear" w:color="auto" w:fill="C0C0C0"/>
          </w:tcPr>
          <w:p w14:paraId="11151666" w14:textId="77777777" w:rsidR="00E75FA3" w:rsidRDefault="00000000">
            <w:r>
              <w:rPr>
                <w:b/>
                <w:sz w:val="22"/>
              </w:rPr>
              <w:t>D. BUILDING FRONTAGE</w:t>
            </w:r>
          </w:p>
        </w:tc>
      </w:tr>
      <w:tr w:rsidR="00E75FA3" w14:paraId="251C66D0" w14:textId="77777777" w:rsidTr="00A8035F">
        <w:tc>
          <w:tcPr>
            <w:tcW w:w="820" w:type="pct"/>
          </w:tcPr>
          <w:p w14:paraId="00FB9F85" w14:textId="77777777" w:rsidR="00E75FA3" w:rsidRDefault="00000000">
            <w:r>
              <w:rPr>
                <w:sz w:val="22"/>
              </w:rPr>
              <w:t xml:space="preserve">Primary frontage (min) </w:t>
            </w:r>
          </w:p>
        </w:tc>
        <w:tc>
          <w:tcPr>
            <w:tcW w:w="403" w:type="pct"/>
          </w:tcPr>
          <w:p w14:paraId="50237307" w14:textId="77777777" w:rsidR="00E75FA3" w:rsidRDefault="00000000">
            <w:r>
              <w:rPr>
                <w:sz w:val="22"/>
              </w:rPr>
              <w:t xml:space="preserve">50% </w:t>
            </w:r>
          </w:p>
        </w:tc>
        <w:tc>
          <w:tcPr>
            <w:tcW w:w="3005" w:type="pct"/>
            <w:gridSpan w:val="8"/>
          </w:tcPr>
          <w:p w14:paraId="7B00B8D8" w14:textId="77777777" w:rsidR="00E75FA3" w:rsidRDefault="00000000">
            <w:r>
              <w:rPr>
                <w:sz w:val="22"/>
              </w:rPr>
              <w:t xml:space="preserve">60% </w:t>
            </w:r>
          </w:p>
        </w:tc>
        <w:tc>
          <w:tcPr>
            <w:tcW w:w="389" w:type="pct"/>
            <w:gridSpan w:val="2"/>
          </w:tcPr>
          <w:p w14:paraId="65C031F3" w14:textId="77777777" w:rsidR="00E75FA3" w:rsidRDefault="00000000">
            <w:r>
              <w:rPr>
                <w:sz w:val="22"/>
              </w:rPr>
              <w:t xml:space="preserve">70% </w:t>
            </w:r>
          </w:p>
        </w:tc>
        <w:tc>
          <w:tcPr>
            <w:tcW w:w="383" w:type="pct"/>
            <w:gridSpan w:val="2"/>
          </w:tcPr>
          <w:p w14:paraId="19491E4E" w14:textId="77777777" w:rsidR="00E75FA3" w:rsidRDefault="00000000">
            <w:r>
              <w:rPr>
                <w:sz w:val="22"/>
              </w:rPr>
              <w:t xml:space="preserve">80% </w:t>
            </w:r>
          </w:p>
        </w:tc>
      </w:tr>
      <w:tr w:rsidR="00E75FA3" w14:paraId="70FDB968" w14:textId="77777777" w:rsidTr="00A8035F">
        <w:tc>
          <w:tcPr>
            <w:tcW w:w="820" w:type="pct"/>
          </w:tcPr>
          <w:p w14:paraId="4DA0F02F" w14:textId="77777777" w:rsidR="00E75FA3" w:rsidRDefault="00000000">
            <w:r>
              <w:rPr>
                <w:sz w:val="22"/>
              </w:rPr>
              <w:t xml:space="preserve">Secondary frontage (min) </w:t>
            </w:r>
          </w:p>
        </w:tc>
        <w:tc>
          <w:tcPr>
            <w:tcW w:w="403" w:type="pct"/>
          </w:tcPr>
          <w:p w14:paraId="322B24E0" w14:textId="77777777" w:rsidR="00E75FA3" w:rsidRDefault="00000000">
            <w:r>
              <w:rPr>
                <w:sz w:val="22"/>
              </w:rPr>
              <w:t xml:space="preserve">30% </w:t>
            </w:r>
          </w:p>
        </w:tc>
        <w:tc>
          <w:tcPr>
            <w:tcW w:w="3005" w:type="pct"/>
            <w:gridSpan w:val="8"/>
          </w:tcPr>
          <w:p w14:paraId="3C326B22" w14:textId="77777777" w:rsidR="00E75FA3" w:rsidRDefault="00000000">
            <w:r>
              <w:rPr>
                <w:sz w:val="22"/>
              </w:rPr>
              <w:t xml:space="preserve">40% </w:t>
            </w:r>
          </w:p>
        </w:tc>
        <w:tc>
          <w:tcPr>
            <w:tcW w:w="389" w:type="pct"/>
            <w:gridSpan w:val="2"/>
          </w:tcPr>
          <w:p w14:paraId="7544D54F" w14:textId="77777777" w:rsidR="00E75FA3" w:rsidRDefault="00000000">
            <w:r>
              <w:rPr>
                <w:sz w:val="22"/>
              </w:rPr>
              <w:t xml:space="preserve">50% </w:t>
            </w:r>
          </w:p>
        </w:tc>
        <w:tc>
          <w:tcPr>
            <w:tcW w:w="383" w:type="pct"/>
            <w:gridSpan w:val="2"/>
          </w:tcPr>
          <w:p w14:paraId="6CB82F5B" w14:textId="77777777" w:rsidR="00E75FA3" w:rsidRDefault="00000000">
            <w:r>
              <w:rPr>
                <w:sz w:val="22"/>
              </w:rPr>
              <w:t xml:space="preserve">60% </w:t>
            </w:r>
          </w:p>
        </w:tc>
      </w:tr>
      <w:tr w:rsidR="00E75FA3" w14:paraId="3F255DD5" w14:textId="77777777">
        <w:tc>
          <w:tcPr>
            <w:tcW w:w="5000" w:type="pct"/>
            <w:gridSpan w:val="14"/>
            <w:shd w:val="clear" w:color="auto" w:fill="C0C0C0"/>
          </w:tcPr>
          <w:p w14:paraId="50BEB4A7" w14:textId="77777777" w:rsidR="00E75FA3" w:rsidRDefault="00000000">
            <w:r>
              <w:rPr>
                <w:b/>
                <w:sz w:val="22"/>
              </w:rPr>
              <w:t>E. BUILDING PLACEMENT</w:t>
            </w:r>
          </w:p>
        </w:tc>
      </w:tr>
      <w:tr w:rsidR="00E75FA3" w14:paraId="4F100D26" w14:textId="77777777" w:rsidTr="00A8035F">
        <w:tc>
          <w:tcPr>
            <w:tcW w:w="820" w:type="pct"/>
          </w:tcPr>
          <w:p w14:paraId="178D9530" w14:textId="77777777" w:rsidR="00E75FA3" w:rsidRDefault="00000000">
            <w:r>
              <w:rPr>
                <w:sz w:val="22"/>
              </w:rPr>
              <w:t xml:space="preserve">min-max. from curb </w:t>
            </w:r>
          </w:p>
        </w:tc>
        <w:tc>
          <w:tcPr>
            <w:tcW w:w="403" w:type="pct"/>
          </w:tcPr>
          <w:p w14:paraId="2DA11FFD" w14:textId="77777777" w:rsidR="00E75FA3" w:rsidRDefault="00E75FA3"/>
        </w:tc>
        <w:tc>
          <w:tcPr>
            <w:tcW w:w="3005" w:type="pct"/>
            <w:gridSpan w:val="8"/>
          </w:tcPr>
          <w:p w14:paraId="195506AD" w14:textId="77777777" w:rsidR="00E75FA3" w:rsidRDefault="00E75FA3"/>
        </w:tc>
        <w:tc>
          <w:tcPr>
            <w:tcW w:w="389" w:type="pct"/>
            <w:gridSpan w:val="2"/>
          </w:tcPr>
          <w:p w14:paraId="6DEDE58C" w14:textId="77777777" w:rsidR="00E75FA3" w:rsidRDefault="00E75FA3"/>
        </w:tc>
        <w:tc>
          <w:tcPr>
            <w:tcW w:w="383" w:type="pct"/>
            <w:gridSpan w:val="2"/>
          </w:tcPr>
          <w:p w14:paraId="5A8C2FBB" w14:textId="77777777" w:rsidR="00E75FA3" w:rsidRDefault="00E75FA3"/>
        </w:tc>
      </w:tr>
      <w:tr w:rsidR="00E75FA3" w14:paraId="7F08D419" w14:textId="77777777" w:rsidTr="00A8035F">
        <w:tc>
          <w:tcPr>
            <w:tcW w:w="820" w:type="pct"/>
          </w:tcPr>
          <w:p w14:paraId="35D53A14" w14:textId="77777777" w:rsidR="00E75FA3" w:rsidRDefault="00000000">
            <w:r>
              <w:rPr>
                <w:sz w:val="22"/>
              </w:rPr>
              <w:t xml:space="preserve">min. landscape/min. sidewalk/min. building frontage </w:t>
            </w:r>
          </w:p>
        </w:tc>
        <w:tc>
          <w:tcPr>
            <w:tcW w:w="598" w:type="pct"/>
            <w:gridSpan w:val="2"/>
          </w:tcPr>
          <w:p w14:paraId="5021F1D9" w14:textId="77777777" w:rsidR="00E75FA3" w:rsidRDefault="00E75FA3"/>
        </w:tc>
        <w:tc>
          <w:tcPr>
            <w:tcW w:w="3005" w:type="pct"/>
            <w:gridSpan w:val="8"/>
          </w:tcPr>
          <w:p w14:paraId="4147F0D7" w14:textId="77777777" w:rsidR="00E75FA3" w:rsidRDefault="00E75FA3"/>
        </w:tc>
        <w:tc>
          <w:tcPr>
            <w:tcW w:w="389" w:type="pct"/>
            <w:gridSpan w:val="2"/>
          </w:tcPr>
          <w:p w14:paraId="7FEF4E3B" w14:textId="77777777" w:rsidR="00E75FA3" w:rsidRDefault="00E75FA3"/>
        </w:tc>
        <w:tc>
          <w:tcPr>
            <w:tcW w:w="188" w:type="pct"/>
          </w:tcPr>
          <w:p w14:paraId="1A991D61" w14:textId="77777777" w:rsidR="00E75FA3" w:rsidRDefault="00E75FA3"/>
        </w:tc>
      </w:tr>
      <w:tr w:rsidR="00E75FA3" w14:paraId="1D37D383" w14:textId="77777777" w:rsidTr="00A8035F">
        <w:tc>
          <w:tcPr>
            <w:tcW w:w="820" w:type="pct"/>
          </w:tcPr>
          <w:p w14:paraId="10BDB653" w14:textId="77777777" w:rsidR="00E75FA3" w:rsidRDefault="00000000">
            <w:r>
              <w:rPr>
                <w:sz w:val="22"/>
              </w:rPr>
              <w:t xml:space="preserve">Storefront Street </w:t>
            </w:r>
          </w:p>
        </w:tc>
        <w:tc>
          <w:tcPr>
            <w:tcW w:w="403" w:type="pct"/>
          </w:tcPr>
          <w:p w14:paraId="59084FB7" w14:textId="77777777" w:rsidR="00E75FA3" w:rsidRDefault="00000000">
            <w:r>
              <w:rPr>
                <w:sz w:val="22"/>
              </w:rPr>
              <w:t xml:space="preserve">20'-25' </w:t>
            </w:r>
            <w:r>
              <w:rPr>
                <w:sz w:val="22"/>
              </w:rPr>
              <w:br/>
              <w:t xml:space="preserve">5'/10'/5' </w:t>
            </w:r>
          </w:p>
        </w:tc>
        <w:tc>
          <w:tcPr>
            <w:tcW w:w="3005" w:type="pct"/>
            <w:gridSpan w:val="8"/>
          </w:tcPr>
          <w:p w14:paraId="2EE6F6D9" w14:textId="77777777" w:rsidR="00E75FA3" w:rsidRDefault="00000000">
            <w:r>
              <w:rPr>
                <w:sz w:val="22"/>
              </w:rPr>
              <w:t xml:space="preserve">20'-25' </w:t>
            </w:r>
            <w:r>
              <w:rPr>
                <w:sz w:val="22"/>
              </w:rPr>
              <w:br/>
              <w:t xml:space="preserve">5'/10'/5' </w:t>
            </w:r>
          </w:p>
        </w:tc>
        <w:tc>
          <w:tcPr>
            <w:tcW w:w="389" w:type="pct"/>
            <w:gridSpan w:val="2"/>
          </w:tcPr>
          <w:p w14:paraId="6D98B4BA" w14:textId="77777777" w:rsidR="00E75FA3" w:rsidRDefault="00000000">
            <w:r>
              <w:rPr>
                <w:sz w:val="22"/>
              </w:rPr>
              <w:t xml:space="preserve">20'-25' </w:t>
            </w:r>
            <w:r>
              <w:rPr>
                <w:sz w:val="22"/>
              </w:rPr>
              <w:br/>
              <w:t xml:space="preserve">5'/10'/5' </w:t>
            </w:r>
          </w:p>
        </w:tc>
        <w:tc>
          <w:tcPr>
            <w:tcW w:w="383" w:type="pct"/>
            <w:gridSpan w:val="2"/>
          </w:tcPr>
          <w:p w14:paraId="165A31DE" w14:textId="77777777" w:rsidR="00E75FA3" w:rsidRDefault="00000000">
            <w:r>
              <w:rPr>
                <w:sz w:val="22"/>
              </w:rPr>
              <w:t xml:space="preserve">20'-25' </w:t>
            </w:r>
            <w:r>
              <w:rPr>
                <w:sz w:val="22"/>
              </w:rPr>
              <w:br/>
              <w:t xml:space="preserve">4'/10'/5' </w:t>
            </w:r>
          </w:p>
        </w:tc>
      </w:tr>
      <w:tr w:rsidR="00E75FA3" w14:paraId="4E162233" w14:textId="77777777" w:rsidTr="00A8035F">
        <w:tc>
          <w:tcPr>
            <w:tcW w:w="820" w:type="pct"/>
          </w:tcPr>
          <w:p w14:paraId="01BA1578" w14:textId="77777777" w:rsidR="00E75FA3" w:rsidRDefault="00000000">
            <w:r>
              <w:rPr>
                <w:sz w:val="22"/>
              </w:rPr>
              <w:t xml:space="preserve">Principal Street </w:t>
            </w:r>
          </w:p>
        </w:tc>
        <w:tc>
          <w:tcPr>
            <w:tcW w:w="403" w:type="pct"/>
          </w:tcPr>
          <w:p w14:paraId="5AD65E01" w14:textId="77777777" w:rsidR="00E75FA3" w:rsidRDefault="00000000">
            <w:r>
              <w:rPr>
                <w:sz w:val="22"/>
              </w:rPr>
              <w:t xml:space="preserve">17'-37' </w:t>
            </w:r>
            <w:r>
              <w:rPr>
                <w:sz w:val="22"/>
              </w:rPr>
              <w:br/>
              <w:t xml:space="preserve">6'/6'/5' </w:t>
            </w:r>
          </w:p>
        </w:tc>
        <w:tc>
          <w:tcPr>
            <w:tcW w:w="3005" w:type="pct"/>
            <w:gridSpan w:val="8"/>
          </w:tcPr>
          <w:p w14:paraId="6CE13C28" w14:textId="77777777" w:rsidR="00E75FA3" w:rsidRDefault="00000000">
            <w:r>
              <w:rPr>
                <w:sz w:val="22"/>
              </w:rPr>
              <w:t xml:space="preserve">17'-27' </w:t>
            </w:r>
            <w:r>
              <w:rPr>
                <w:sz w:val="22"/>
              </w:rPr>
              <w:br/>
              <w:t xml:space="preserve">6'/6'/5' </w:t>
            </w:r>
          </w:p>
        </w:tc>
        <w:tc>
          <w:tcPr>
            <w:tcW w:w="389" w:type="pct"/>
            <w:gridSpan w:val="2"/>
          </w:tcPr>
          <w:p w14:paraId="17CDBBAD" w14:textId="77777777" w:rsidR="00E75FA3" w:rsidRDefault="00000000">
            <w:r>
              <w:rPr>
                <w:sz w:val="22"/>
              </w:rPr>
              <w:t xml:space="preserve">17'-27' </w:t>
            </w:r>
            <w:r>
              <w:rPr>
                <w:sz w:val="22"/>
              </w:rPr>
              <w:br/>
              <w:t xml:space="preserve">6'/6'/5' </w:t>
            </w:r>
          </w:p>
        </w:tc>
        <w:tc>
          <w:tcPr>
            <w:tcW w:w="383" w:type="pct"/>
            <w:gridSpan w:val="2"/>
          </w:tcPr>
          <w:p w14:paraId="4AA59A1D" w14:textId="77777777" w:rsidR="00E75FA3" w:rsidRDefault="00000000">
            <w:r>
              <w:rPr>
                <w:sz w:val="22"/>
              </w:rPr>
              <w:t xml:space="preserve">17'-27' </w:t>
            </w:r>
            <w:r>
              <w:rPr>
                <w:sz w:val="22"/>
              </w:rPr>
              <w:br/>
              <w:t xml:space="preserve">6'/6'/5' </w:t>
            </w:r>
          </w:p>
        </w:tc>
      </w:tr>
      <w:tr w:rsidR="00E75FA3" w14:paraId="3E10D124" w14:textId="77777777" w:rsidTr="00A8035F">
        <w:tc>
          <w:tcPr>
            <w:tcW w:w="820" w:type="pct"/>
          </w:tcPr>
          <w:p w14:paraId="422AEC4C" w14:textId="77777777" w:rsidR="00E75FA3" w:rsidRDefault="00000000">
            <w:r>
              <w:rPr>
                <w:sz w:val="22"/>
              </w:rPr>
              <w:lastRenderedPageBreak/>
              <w:t xml:space="preserve">Thoroughfare Street </w:t>
            </w:r>
          </w:p>
        </w:tc>
        <w:tc>
          <w:tcPr>
            <w:tcW w:w="403" w:type="pct"/>
          </w:tcPr>
          <w:p w14:paraId="03B7FD6C" w14:textId="77777777" w:rsidR="00E75FA3" w:rsidRDefault="00000000">
            <w:r>
              <w:rPr>
                <w:sz w:val="22"/>
              </w:rPr>
              <w:t xml:space="preserve">19'-100' </w:t>
            </w:r>
            <w:r>
              <w:rPr>
                <w:sz w:val="22"/>
              </w:rPr>
              <w:br/>
              <w:t xml:space="preserve">6'/6'/5' </w:t>
            </w:r>
          </w:p>
        </w:tc>
        <w:tc>
          <w:tcPr>
            <w:tcW w:w="3005" w:type="pct"/>
            <w:gridSpan w:val="8"/>
          </w:tcPr>
          <w:p w14:paraId="4481DB98" w14:textId="77777777" w:rsidR="00E75FA3" w:rsidRDefault="00000000">
            <w:r>
              <w:rPr>
                <w:sz w:val="22"/>
              </w:rPr>
              <w:t xml:space="preserve">19'-100' </w:t>
            </w:r>
            <w:r>
              <w:rPr>
                <w:sz w:val="22"/>
              </w:rPr>
              <w:br/>
              <w:t xml:space="preserve">8'/6'/5' </w:t>
            </w:r>
          </w:p>
        </w:tc>
        <w:tc>
          <w:tcPr>
            <w:tcW w:w="389" w:type="pct"/>
            <w:gridSpan w:val="2"/>
          </w:tcPr>
          <w:p w14:paraId="44D23B5F" w14:textId="77777777" w:rsidR="00E75FA3" w:rsidRDefault="00000000">
            <w:r>
              <w:rPr>
                <w:sz w:val="22"/>
              </w:rPr>
              <w:t xml:space="preserve">19'-100' </w:t>
            </w:r>
            <w:r>
              <w:rPr>
                <w:sz w:val="22"/>
              </w:rPr>
              <w:br/>
              <w:t xml:space="preserve">8'/6'/5' </w:t>
            </w:r>
          </w:p>
        </w:tc>
        <w:tc>
          <w:tcPr>
            <w:tcW w:w="383" w:type="pct"/>
            <w:gridSpan w:val="2"/>
          </w:tcPr>
          <w:p w14:paraId="503C8D98" w14:textId="77777777" w:rsidR="00E75FA3" w:rsidRDefault="00000000">
            <w:r>
              <w:rPr>
                <w:sz w:val="22"/>
              </w:rPr>
              <w:t xml:space="preserve">19'-100' </w:t>
            </w:r>
            <w:r>
              <w:rPr>
                <w:sz w:val="22"/>
              </w:rPr>
              <w:br/>
              <w:t xml:space="preserve">8'/6'/5' </w:t>
            </w:r>
          </w:p>
        </w:tc>
      </w:tr>
      <w:tr w:rsidR="00E75FA3" w14:paraId="73CA3154" w14:textId="77777777" w:rsidTr="00A8035F">
        <w:tc>
          <w:tcPr>
            <w:tcW w:w="820" w:type="pct"/>
          </w:tcPr>
          <w:p w14:paraId="26343283" w14:textId="77777777" w:rsidR="00E75FA3" w:rsidRDefault="00000000">
            <w:r>
              <w:rPr>
                <w:sz w:val="22"/>
              </w:rPr>
              <w:t xml:space="preserve">Local Street </w:t>
            </w:r>
          </w:p>
        </w:tc>
        <w:tc>
          <w:tcPr>
            <w:tcW w:w="403" w:type="pct"/>
          </w:tcPr>
          <w:p w14:paraId="3B829CAA" w14:textId="77777777" w:rsidR="00E75FA3" w:rsidRDefault="00000000">
            <w:r>
              <w:rPr>
                <w:sz w:val="22"/>
              </w:rPr>
              <w:t xml:space="preserve">15'-35' </w:t>
            </w:r>
            <w:r>
              <w:rPr>
                <w:sz w:val="22"/>
              </w:rPr>
              <w:br/>
              <w:t xml:space="preserve">5'/5'/5' </w:t>
            </w:r>
          </w:p>
        </w:tc>
        <w:tc>
          <w:tcPr>
            <w:tcW w:w="3005" w:type="pct"/>
            <w:gridSpan w:val="8"/>
          </w:tcPr>
          <w:p w14:paraId="1CC0EDC4" w14:textId="77777777" w:rsidR="00E75FA3" w:rsidRDefault="00000000">
            <w:r>
              <w:rPr>
                <w:sz w:val="22"/>
              </w:rPr>
              <w:t xml:space="preserve">15'-20' </w:t>
            </w:r>
            <w:r>
              <w:rPr>
                <w:sz w:val="22"/>
              </w:rPr>
              <w:br/>
              <w:t xml:space="preserve">5'/5'/5' </w:t>
            </w:r>
          </w:p>
        </w:tc>
        <w:tc>
          <w:tcPr>
            <w:tcW w:w="389" w:type="pct"/>
            <w:gridSpan w:val="2"/>
          </w:tcPr>
          <w:p w14:paraId="306E4109" w14:textId="77777777" w:rsidR="00E75FA3" w:rsidRDefault="00000000">
            <w:r>
              <w:rPr>
                <w:sz w:val="22"/>
              </w:rPr>
              <w:t xml:space="preserve">16'-21' </w:t>
            </w:r>
            <w:r>
              <w:rPr>
                <w:sz w:val="22"/>
              </w:rPr>
              <w:br/>
              <w:t xml:space="preserve">5'/6'/5' </w:t>
            </w:r>
          </w:p>
        </w:tc>
        <w:tc>
          <w:tcPr>
            <w:tcW w:w="383" w:type="pct"/>
            <w:gridSpan w:val="2"/>
          </w:tcPr>
          <w:p w14:paraId="10C1BF07" w14:textId="77777777" w:rsidR="00E75FA3" w:rsidRDefault="00000000">
            <w:r>
              <w:rPr>
                <w:sz w:val="22"/>
              </w:rPr>
              <w:t xml:space="preserve">15'-20' </w:t>
            </w:r>
            <w:r>
              <w:rPr>
                <w:sz w:val="22"/>
              </w:rPr>
              <w:br/>
              <w:t xml:space="preserve">4'/6'/5' </w:t>
            </w:r>
          </w:p>
        </w:tc>
      </w:tr>
      <w:tr w:rsidR="00E75FA3" w14:paraId="7BA8BDFD" w14:textId="77777777">
        <w:tc>
          <w:tcPr>
            <w:tcW w:w="5000" w:type="pct"/>
            <w:gridSpan w:val="14"/>
            <w:shd w:val="clear" w:color="auto" w:fill="C0C0C0"/>
          </w:tcPr>
          <w:p w14:paraId="2ED34FCA" w14:textId="77777777" w:rsidR="00E75FA3" w:rsidRDefault="00000000">
            <w:r>
              <w:rPr>
                <w:b/>
                <w:sz w:val="22"/>
              </w:rPr>
              <w:t>F. BUILDING SETBACKS</w:t>
            </w:r>
          </w:p>
        </w:tc>
      </w:tr>
      <w:tr w:rsidR="00A8035F" w14:paraId="4E7310FB" w14:textId="77777777" w:rsidTr="00A8035F">
        <w:tc>
          <w:tcPr>
            <w:tcW w:w="820" w:type="pct"/>
          </w:tcPr>
          <w:p w14:paraId="138D894D" w14:textId="77777777" w:rsidR="00E75FA3" w:rsidRDefault="00000000">
            <w:r>
              <w:rPr>
                <w:sz w:val="22"/>
              </w:rPr>
              <w:t xml:space="preserve">Side interior setback (min) </w:t>
            </w:r>
          </w:p>
        </w:tc>
        <w:tc>
          <w:tcPr>
            <w:tcW w:w="403" w:type="pct"/>
          </w:tcPr>
          <w:p w14:paraId="37D90226" w14:textId="77777777" w:rsidR="00E75FA3" w:rsidRDefault="00000000">
            <w:r>
              <w:rPr>
                <w:sz w:val="22"/>
              </w:rPr>
              <w:t xml:space="preserve">5' </w:t>
            </w:r>
          </w:p>
        </w:tc>
        <w:tc>
          <w:tcPr>
            <w:tcW w:w="389" w:type="pct"/>
            <w:gridSpan w:val="2"/>
          </w:tcPr>
          <w:p w14:paraId="1B3447F8" w14:textId="77777777" w:rsidR="00E75FA3" w:rsidRDefault="00000000">
            <w:r>
              <w:rPr>
                <w:sz w:val="22"/>
              </w:rPr>
              <w:t xml:space="preserve">5' </w:t>
            </w:r>
          </w:p>
        </w:tc>
        <w:tc>
          <w:tcPr>
            <w:tcW w:w="403" w:type="pct"/>
          </w:tcPr>
          <w:p w14:paraId="3FB9B89B" w14:textId="77777777" w:rsidR="00E75FA3" w:rsidRDefault="00000000">
            <w:r>
              <w:rPr>
                <w:sz w:val="22"/>
              </w:rPr>
              <w:t xml:space="preserve">5' </w:t>
            </w:r>
          </w:p>
        </w:tc>
        <w:tc>
          <w:tcPr>
            <w:tcW w:w="441" w:type="pct"/>
          </w:tcPr>
          <w:p w14:paraId="52EBDF09" w14:textId="77777777" w:rsidR="00E75FA3" w:rsidRDefault="00000000">
            <w:r>
              <w:rPr>
                <w:sz w:val="22"/>
              </w:rPr>
              <w:t xml:space="preserve">5' </w:t>
            </w:r>
          </w:p>
        </w:tc>
        <w:tc>
          <w:tcPr>
            <w:tcW w:w="487" w:type="pct"/>
          </w:tcPr>
          <w:p w14:paraId="3DD8361C" w14:textId="77777777" w:rsidR="00E75FA3" w:rsidRDefault="00000000">
            <w:r>
              <w:rPr>
                <w:sz w:val="22"/>
              </w:rPr>
              <w:t xml:space="preserve">5' </w:t>
            </w:r>
          </w:p>
        </w:tc>
        <w:tc>
          <w:tcPr>
            <w:tcW w:w="477" w:type="pct"/>
          </w:tcPr>
          <w:p w14:paraId="2AA0A1D8" w14:textId="77777777" w:rsidR="00E75FA3" w:rsidRDefault="00000000">
            <w:r>
              <w:rPr>
                <w:sz w:val="22"/>
              </w:rPr>
              <w:t xml:space="preserve">5' </w:t>
            </w:r>
          </w:p>
        </w:tc>
        <w:tc>
          <w:tcPr>
            <w:tcW w:w="403" w:type="pct"/>
          </w:tcPr>
          <w:p w14:paraId="6F6DB4DB" w14:textId="77777777" w:rsidR="00E75FA3" w:rsidRDefault="00000000">
            <w:r>
              <w:rPr>
                <w:sz w:val="22"/>
              </w:rPr>
              <w:t xml:space="preserve">5' </w:t>
            </w:r>
          </w:p>
        </w:tc>
        <w:tc>
          <w:tcPr>
            <w:tcW w:w="405" w:type="pct"/>
          </w:tcPr>
          <w:p w14:paraId="5EC02A25" w14:textId="77777777" w:rsidR="00E75FA3" w:rsidRDefault="00000000">
            <w:r>
              <w:rPr>
                <w:sz w:val="22"/>
              </w:rPr>
              <w:t xml:space="preserve">0' </w:t>
            </w:r>
          </w:p>
        </w:tc>
        <w:tc>
          <w:tcPr>
            <w:tcW w:w="389" w:type="pct"/>
            <w:gridSpan w:val="2"/>
          </w:tcPr>
          <w:p w14:paraId="0D1DBF90" w14:textId="77777777" w:rsidR="00E75FA3" w:rsidRDefault="00000000">
            <w:r>
              <w:rPr>
                <w:sz w:val="22"/>
              </w:rPr>
              <w:t xml:space="preserve">0' </w:t>
            </w:r>
          </w:p>
        </w:tc>
        <w:tc>
          <w:tcPr>
            <w:tcW w:w="383" w:type="pct"/>
            <w:gridSpan w:val="2"/>
          </w:tcPr>
          <w:p w14:paraId="494A9CED" w14:textId="77777777" w:rsidR="00E75FA3" w:rsidRDefault="00000000">
            <w:r>
              <w:rPr>
                <w:sz w:val="22"/>
              </w:rPr>
              <w:t xml:space="preserve">0' </w:t>
            </w:r>
          </w:p>
        </w:tc>
      </w:tr>
      <w:tr w:rsidR="00A8035F" w14:paraId="44FD62FC" w14:textId="77777777" w:rsidTr="00A8035F">
        <w:tc>
          <w:tcPr>
            <w:tcW w:w="820" w:type="pct"/>
          </w:tcPr>
          <w:p w14:paraId="2F5F41B4" w14:textId="77777777" w:rsidR="00A8035F" w:rsidRDefault="00A8035F">
            <w:r>
              <w:rPr>
                <w:sz w:val="22"/>
              </w:rPr>
              <w:t xml:space="preserve">Rear setback (min) </w:t>
            </w:r>
          </w:p>
        </w:tc>
        <w:tc>
          <w:tcPr>
            <w:tcW w:w="403" w:type="pct"/>
          </w:tcPr>
          <w:p w14:paraId="74686C08" w14:textId="1E0CB524" w:rsidR="00A8035F" w:rsidRDefault="00A8035F">
            <w:ins w:id="13" w:author="Adrian Hayes-Santos" w:date="2025-09-09T01:39:00Z" w16du:dateUtc="2025-09-09T05:39:00Z">
              <w:r>
                <w:rPr>
                  <w:sz w:val="22"/>
                </w:rPr>
                <w:t>5</w:t>
              </w:r>
            </w:ins>
            <w:del w:id="14" w:author="Adrian Hayes-Santos" w:date="2025-09-09T01:39:00Z" w16du:dateUtc="2025-09-09T05:39:00Z">
              <w:r w:rsidDel="005151A1">
                <w:rPr>
                  <w:sz w:val="22"/>
                </w:rPr>
                <w:delText>15</w:delText>
              </w:r>
            </w:del>
            <w:r>
              <w:rPr>
                <w:sz w:val="22"/>
              </w:rPr>
              <w:t xml:space="preserve">' </w:t>
            </w:r>
          </w:p>
        </w:tc>
        <w:tc>
          <w:tcPr>
            <w:tcW w:w="1233" w:type="pct"/>
            <w:gridSpan w:val="4"/>
          </w:tcPr>
          <w:p w14:paraId="2D570C17" w14:textId="77777777" w:rsidR="00A8035F" w:rsidRDefault="00A8035F">
            <w:r>
              <w:rPr>
                <w:sz w:val="22"/>
              </w:rPr>
              <w:t xml:space="preserve">3' (alley) </w:t>
            </w:r>
            <w:ins w:id="15" w:author="Adrian Hayes-Santos" w:date="2025-09-09T01:39:00Z" w16du:dateUtc="2025-09-09T05:39:00Z">
              <w:r>
                <w:rPr>
                  <w:sz w:val="22"/>
                </w:rPr>
                <w:t>5</w:t>
              </w:r>
            </w:ins>
            <w:del w:id="16" w:author="Adrian Hayes-Santos" w:date="2025-09-09T01:39:00Z" w16du:dateUtc="2025-09-09T05:39:00Z">
              <w:r w:rsidDel="005151A1">
                <w:rPr>
                  <w:sz w:val="22"/>
                </w:rPr>
                <w:delText>10</w:delText>
              </w:r>
            </w:del>
            <w:r>
              <w:rPr>
                <w:sz w:val="22"/>
              </w:rPr>
              <w:t xml:space="preserve">' (no alley) </w:t>
            </w:r>
          </w:p>
        </w:tc>
        <w:tc>
          <w:tcPr>
            <w:tcW w:w="1772" w:type="pct"/>
            <w:gridSpan w:val="4"/>
          </w:tcPr>
          <w:p w14:paraId="65056059" w14:textId="4EACEF0D" w:rsidR="00A8035F" w:rsidRDefault="00A8035F">
            <w:r>
              <w:rPr>
                <w:sz w:val="22"/>
              </w:rPr>
              <w:t xml:space="preserve">3' (alley) </w:t>
            </w:r>
            <w:ins w:id="17" w:author="Adrian Hayes-Santos" w:date="2025-09-09T01:42:00Z" w16du:dateUtc="2025-09-09T05:42:00Z">
              <w:r>
                <w:rPr>
                  <w:sz w:val="22"/>
                </w:rPr>
                <w:t>0</w:t>
              </w:r>
            </w:ins>
            <w:del w:id="18" w:author="Adrian Hayes-Santos" w:date="2025-09-09T01:39:00Z" w16du:dateUtc="2025-09-09T05:39:00Z">
              <w:r w:rsidDel="005151A1">
                <w:rPr>
                  <w:sz w:val="22"/>
                </w:rPr>
                <w:delText>10</w:delText>
              </w:r>
            </w:del>
            <w:r>
              <w:rPr>
                <w:sz w:val="22"/>
              </w:rPr>
              <w:t>' (no alley)</w:t>
            </w:r>
          </w:p>
        </w:tc>
        <w:tc>
          <w:tcPr>
            <w:tcW w:w="389" w:type="pct"/>
            <w:gridSpan w:val="2"/>
          </w:tcPr>
          <w:p w14:paraId="1A4E1079" w14:textId="3AC095E8" w:rsidR="00A8035F" w:rsidRDefault="00A8035F">
            <w:r>
              <w:rPr>
                <w:sz w:val="22"/>
              </w:rPr>
              <w:t xml:space="preserve">3' (alley) </w:t>
            </w:r>
            <w:ins w:id="19" w:author="Adrian Hayes-Santos" w:date="2025-09-09T01:39:00Z" w16du:dateUtc="2025-09-09T05:39:00Z">
              <w:r>
                <w:rPr>
                  <w:sz w:val="22"/>
                </w:rPr>
                <w:t>0</w:t>
              </w:r>
            </w:ins>
            <w:del w:id="20" w:author="Adrian Hayes-Santos" w:date="2025-09-09T01:39:00Z" w16du:dateUtc="2025-09-09T05:39:00Z">
              <w:r w:rsidDel="005151A1">
                <w:rPr>
                  <w:sz w:val="22"/>
                </w:rPr>
                <w:delText>5</w:delText>
              </w:r>
            </w:del>
            <w:r>
              <w:rPr>
                <w:sz w:val="22"/>
              </w:rPr>
              <w:t xml:space="preserve">' (no alley) </w:t>
            </w:r>
          </w:p>
        </w:tc>
        <w:tc>
          <w:tcPr>
            <w:tcW w:w="383" w:type="pct"/>
            <w:gridSpan w:val="2"/>
          </w:tcPr>
          <w:p w14:paraId="3FDAB924" w14:textId="77777777" w:rsidR="00A8035F" w:rsidRDefault="00A8035F">
            <w:r>
              <w:rPr>
                <w:sz w:val="22"/>
              </w:rPr>
              <w:t xml:space="preserve">3' (alley) 0' (no alley) </w:t>
            </w:r>
          </w:p>
        </w:tc>
      </w:tr>
    </w:tbl>
    <w:p w14:paraId="47CB2D45" w14:textId="77777777" w:rsidR="00E75FA3" w:rsidRDefault="00E75FA3"/>
    <w:p w14:paraId="58949418" w14:textId="77777777" w:rsidR="00E75FA3" w:rsidRDefault="00000000">
      <w:pPr>
        <w:pStyle w:val="Block1"/>
      </w:pPr>
      <w:r>
        <w:rPr>
          <w:b/>
          <w:sz w:val="16"/>
        </w:rPr>
        <w:t>LEGEND:</w:t>
      </w:r>
    </w:p>
    <w:p w14:paraId="5702495D" w14:textId="77777777" w:rsidR="00E75FA3" w:rsidRDefault="00000000">
      <w:pPr>
        <w:pStyle w:val="Block1"/>
      </w:pPr>
      <w:r>
        <w:rPr>
          <w:sz w:val="16"/>
        </w:rPr>
        <w:t xml:space="preserve">1 = See section 30-4.8 for development compatibility standards. </w:t>
      </w:r>
    </w:p>
    <w:p w14:paraId="0DC55D2A" w14:textId="77777777" w:rsidR="00E75FA3" w:rsidRDefault="00000000">
      <w:r>
        <w:t xml:space="preserve">2 = See development bonus system in section 30-4.9 and affordable housing provision in section 30-4.31. </w:t>
      </w:r>
    </w:p>
    <w:tbl>
      <w:tblPr>
        <w:tblStyle w:val="Table18a9f44a6-04fb-4684-82a7-66f9061df70b"/>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69"/>
        <w:gridCol w:w="1027"/>
        <w:gridCol w:w="1028"/>
        <w:gridCol w:w="1028"/>
        <w:gridCol w:w="1028"/>
        <w:gridCol w:w="1028"/>
        <w:gridCol w:w="1028"/>
        <w:gridCol w:w="1028"/>
        <w:gridCol w:w="1028"/>
        <w:gridCol w:w="1028"/>
        <w:gridCol w:w="1020"/>
      </w:tblGrid>
      <w:tr w:rsidR="00E75FA3" w14:paraId="022D60EE" w14:textId="77777777">
        <w:tc>
          <w:tcPr>
            <w:tcW w:w="833" w:type="pct"/>
            <w:shd w:val="clear" w:color="auto" w:fill="C0C0C0"/>
          </w:tcPr>
          <w:p w14:paraId="6793C8B5" w14:textId="77777777" w:rsidR="00E75FA3" w:rsidRDefault="00000000">
            <w:r>
              <w:rPr>
                <w:b/>
                <w:sz w:val="22"/>
              </w:rPr>
              <w:t>TRANSECT</w:t>
            </w:r>
          </w:p>
        </w:tc>
        <w:tc>
          <w:tcPr>
            <w:tcW w:w="417" w:type="pct"/>
            <w:shd w:val="clear" w:color="auto" w:fill="C0C0C0"/>
          </w:tcPr>
          <w:p w14:paraId="2B87A74A" w14:textId="77777777" w:rsidR="00E75FA3" w:rsidRDefault="00000000">
            <w:r>
              <w:rPr>
                <w:b/>
                <w:sz w:val="22"/>
              </w:rPr>
              <w:t>U1</w:t>
            </w:r>
          </w:p>
        </w:tc>
        <w:tc>
          <w:tcPr>
            <w:tcW w:w="417" w:type="pct"/>
            <w:shd w:val="clear" w:color="auto" w:fill="C0C0C0"/>
          </w:tcPr>
          <w:p w14:paraId="0E298C11" w14:textId="77777777" w:rsidR="00E75FA3" w:rsidRDefault="00000000">
            <w:r>
              <w:rPr>
                <w:b/>
                <w:sz w:val="22"/>
              </w:rPr>
              <w:t>U2</w:t>
            </w:r>
          </w:p>
        </w:tc>
        <w:tc>
          <w:tcPr>
            <w:tcW w:w="417" w:type="pct"/>
            <w:shd w:val="clear" w:color="auto" w:fill="C0C0C0"/>
          </w:tcPr>
          <w:p w14:paraId="6AEF14E8" w14:textId="77777777" w:rsidR="00E75FA3" w:rsidRDefault="00000000">
            <w:r>
              <w:rPr>
                <w:b/>
                <w:sz w:val="22"/>
              </w:rPr>
              <w:t>U3</w:t>
            </w:r>
          </w:p>
        </w:tc>
        <w:tc>
          <w:tcPr>
            <w:tcW w:w="417" w:type="pct"/>
            <w:shd w:val="clear" w:color="auto" w:fill="C0C0C0"/>
          </w:tcPr>
          <w:p w14:paraId="7101F2FA" w14:textId="77777777" w:rsidR="00E75FA3" w:rsidRDefault="00000000">
            <w:r>
              <w:rPr>
                <w:b/>
                <w:sz w:val="22"/>
              </w:rPr>
              <w:t>U4</w:t>
            </w:r>
          </w:p>
        </w:tc>
        <w:tc>
          <w:tcPr>
            <w:tcW w:w="417" w:type="pct"/>
            <w:shd w:val="clear" w:color="auto" w:fill="C0C0C0"/>
          </w:tcPr>
          <w:p w14:paraId="72D353D5" w14:textId="77777777" w:rsidR="00E75FA3" w:rsidRDefault="00000000">
            <w:r>
              <w:rPr>
                <w:b/>
                <w:sz w:val="22"/>
              </w:rPr>
              <w:t>U5</w:t>
            </w:r>
          </w:p>
        </w:tc>
        <w:tc>
          <w:tcPr>
            <w:tcW w:w="417" w:type="pct"/>
            <w:shd w:val="clear" w:color="auto" w:fill="C0C0C0"/>
          </w:tcPr>
          <w:p w14:paraId="30440BB0" w14:textId="77777777" w:rsidR="00E75FA3" w:rsidRDefault="00000000">
            <w:r>
              <w:rPr>
                <w:b/>
                <w:sz w:val="22"/>
              </w:rPr>
              <w:t>U6</w:t>
            </w:r>
          </w:p>
        </w:tc>
        <w:tc>
          <w:tcPr>
            <w:tcW w:w="417" w:type="pct"/>
            <w:shd w:val="clear" w:color="auto" w:fill="C0C0C0"/>
          </w:tcPr>
          <w:p w14:paraId="3D813BC6" w14:textId="77777777" w:rsidR="00E75FA3" w:rsidRDefault="00000000">
            <w:r>
              <w:rPr>
                <w:b/>
                <w:sz w:val="22"/>
              </w:rPr>
              <w:t>U7</w:t>
            </w:r>
          </w:p>
        </w:tc>
        <w:tc>
          <w:tcPr>
            <w:tcW w:w="417" w:type="pct"/>
            <w:shd w:val="clear" w:color="auto" w:fill="C0C0C0"/>
          </w:tcPr>
          <w:p w14:paraId="21DEF6CB" w14:textId="77777777" w:rsidR="00E75FA3" w:rsidRDefault="00000000">
            <w:r>
              <w:rPr>
                <w:b/>
                <w:sz w:val="22"/>
              </w:rPr>
              <w:t>U8</w:t>
            </w:r>
          </w:p>
        </w:tc>
        <w:tc>
          <w:tcPr>
            <w:tcW w:w="417" w:type="pct"/>
            <w:shd w:val="clear" w:color="auto" w:fill="C0C0C0"/>
          </w:tcPr>
          <w:p w14:paraId="01AE97C0" w14:textId="77777777" w:rsidR="00E75FA3" w:rsidRDefault="00000000">
            <w:r>
              <w:rPr>
                <w:b/>
                <w:sz w:val="22"/>
              </w:rPr>
              <w:t>U9</w:t>
            </w:r>
          </w:p>
        </w:tc>
        <w:tc>
          <w:tcPr>
            <w:tcW w:w="417" w:type="pct"/>
            <w:shd w:val="clear" w:color="auto" w:fill="C0C0C0"/>
          </w:tcPr>
          <w:p w14:paraId="2200579A" w14:textId="77777777" w:rsidR="00E75FA3" w:rsidRDefault="00000000">
            <w:r>
              <w:rPr>
                <w:b/>
                <w:sz w:val="22"/>
              </w:rPr>
              <w:t>DT</w:t>
            </w:r>
          </w:p>
        </w:tc>
      </w:tr>
      <w:tr w:rsidR="00E75FA3" w14:paraId="01735718" w14:textId="77777777">
        <w:tc>
          <w:tcPr>
            <w:tcW w:w="833" w:type="pct"/>
          </w:tcPr>
          <w:p w14:paraId="21EC347F" w14:textId="77777777" w:rsidR="00E75FA3" w:rsidRDefault="00E75FA3"/>
        </w:tc>
        <w:tc>
          <w:tcPr>
            <w:tcW w:w="4167" w:type="pct"/>
            <w:gridSpan w:val="10"/>
          </w:tcPr>
          <w:p w14:paraId="7DA6C227" w14:textId="77777777" w:rsidR="00E75FA3" w:rsidRDefault="00000000">
            <w:r>
              <w:rPr>
                <w:noProof/>
              </w:rPr>
              <w:drawing>
                <wp:inline distT="0" distB="0" distL="0" distR="0" wp14:anchorId="68A9DDD3" wp14:editId="57AFC4DD">
                  <wp:extent cx="4572000" cy="1104900"/>
                  <wp:effectExtent l="0" t="0" r="0" b="0"/>
                  <wp:docPr id="1" name="Drawing 0" descr="TableV-2.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4572000" cy="1104900"/>
                          </a:xfrm>
                          <a:prstGeom prst="rect">
                            <a:avLst/>
                          </a:prstGeom>
                        </pic:spPr>
                      </pic:pic>
                    </a:graphicData>
                  </a:graphic>
                </wp:inline>
              </w:drawing>
            </w:r>
          </w:p>
        </w:tc>
      </w:tr>
      <w:tr w:rsidR="00E75FA3" w14:paraId="106B2B52" w14:textId="77777777">
        <w:tc>
          <w:tcPr>
            <w:tcW w:w="5000" w:type="pct"/>
            <w:gridSpan w:val="11"/>
            <w:shd w:val="clear" w:color="auto" w:fill="C0C0C0"/>
          </w:tcPr>
          <w:p w14:paraId="40E0F030" w14:textId="77777777" w:rsidR="00E75FA3" w:rsidRDefault="00000000">
            <w:r>
              <w:rPr>
                <w:b/>
                <w:sz w:val="22"/>
              </w:rPr>
              <w:t>G. BUILDING HEIGHT</w:t>
            </w:r>
          </w:p>
        </w:tc>
      </w:tr>
      <w:tr w:rsidR="00E75FA3" w14:paraId="74693D22" w14:textId="77777777">
        <w:tc>
          <w:tcPr>
            <w:tcW w:w="833" w:type="pct"/>
          </w:tcPr>
          <w:p w14:paraId="7A69AB79" w14:textId="77777777" w:rsidR="00E75FA3" w:rsidRDefault="00000000">
            <w:r>
              <w:rPr>
                <w:sz w:val="22"/>
              </w:rPr>
              <w:t xml:space="preserve"> Min. feet </w:t>
            </w:r>
          </w:p>
        </w:tc>
        <w:tc>
          <w:tcPr>
            <w:tcW w:w="417" w:type="pct"/>
          </w:tcPr>
          <w:p w14:paraId="42E4341F" w14:textId="77777777" w:rsidR="00E75FA3" w:rsidRDefault="00000000">
            <w:r>
              <w:rPr>
                <w:sz w:val="22"/>
              </w:rPr>
              <w:t xml:space="preserve">NA </w:t>
            </w:r>
          </w:p>
        </w:tc>
        <w:tc>
          <w:tcPr>
            <w:tcW w:w="417" w:type="pct"/>
          </w:tcPr>
          <w:p w14:paraId="47B06A25" w14:textId="77777777" w:rsidR="00E75FA3" w:rsidRDefault="00000000">
            <w:r>
              <w:rPr>
                <w:sz w:val="22"/>
              </w:rPr>
              <w:t xml:space="preserve">NA </w:t>
            </w:r>
          </w:p>
        </w:tc>
        <w:tc>
          <w:tcPr>
            <w:tcW w:w="417" w:type="pct"/>
          </w:tcPr>
          <w:p w14:paraId="55E4E1F6" w14:textId="77777777" w:rsidR="00E75FA3" w:rsidRDefault="00000000">
            <w:r>
              <w:rPr>
                <w:sz w:val="22"/>
              </w:rPr>
              <w:t xml:space="preserve">NA </w:t>
            </w:r>
          </w:p>
        </w:tc>
        <w:tc>
          <w:tcPr>
            <w:tcW w:w="417" w:type="pct"/>
          </w:tcPr>
          <w:p w14:paraId="48BD7003" w14:textId="77777777" w:rsidR="00E75FA3" w:rsidRDefault="00000000">
            <w:r>
              <w:rPr>
                <w:sz w:val="22"/>
              </w:rPr>
              <w:t xml:space="preserve">NA </w:t>
            </w:r>
          </w:p>
        </w:tc>
        <w:tc>
          <w:tcPr>
            <w:tcW w:w="417" w:type="pct"/>
          </w:tcPr>
          <w:p w14:paraId="267EEE2B" w14:textId="77777777" w:rsidR="00E75FA3" w:rsidRDefault="00000000">
            <w:r>
              <w:rPr>
                <w:sz w:val="22"/>
              </w:rPr>
              <w:t xml:space="preserve">NA </w:t>
            </w:r>
          </w:p>
        </w:tc>
        <w:tc>
          <w:tcPr>
            <w:tcW w:w="417" w:type="pct"/>
          </w:tcPr>
          <w:p w14:paraId="6E83C19C" w14:textId="77777777" w:rsidR="00E75FA3" w:rsidRDefault="00000000">
            <w:r>
              <w:rPr>
                <w:sz w:val="22"/>
              </w:rPr>
              <w:t xml:space="preserve">NA </w:t>
            </w:r>
          </w:p>
        </w:tc>
        <w:tc>
          <w:tcPr>
            <w:tcW w:w="417" w:type="pct"/>
          </w:tcPr>
          <w:p w14:paraId="4FA75D48" w14:textId="77777777" w:rsidR="00E75FA3" w:rsidRDefault="00000000">
            <w:r>
              <w:rPr>
                <w:sz w:val="22"/>
              </w:rPr>
              <w:t xml:space="preserve">18 </w:t>
            </w:r>
          </w:p>
        </w:tc>
        <w:tc>
          <w:tcPr>
            <w:tcW w:w="417" w:type="pct"/>
          </w:tcPr>
          <w:p w14:paraId="62B2644D" w14:textId="77777777" w:rsidR="00E75FA3" w:rsidRDefault="00000000">
            <w:r>
              <w:rPr>
                <w:sz w:val="22"/>
              </w:rPr>
              <w:t xml:space="preserve">18 </w:t>
            </w:r>
          </w:p>
        </w:tc>
        <w:tc>
          <w:tcPr>
            <w:tcW w:w="417" w:type="pct"/>
          </w:tcPr>
          <w:p w14:paraId="70BED34F" w14:textId="77777777" w:rsidR="00E75FA3" w:rsidRDefault="00000000">
            <w:r>
              <w:rPr>
                <w:sz w:val="22"/>
              </w:rPr>
              <w:t xml:space="preserve">18 </w:t>
            </w:r>
          </w:p>
        </w:tc>
        <w:tc>
          <w:tcPr>
            <w:tcW w:w="417" w:type="pct"/>
          </w:tcPr>
          <w:p w14:paraId="63BD68C5" w14:textId="77777777" w:rsidR="00E75FA3" w:rsidRDefault="00000000">
            <w:r>
              <w:rPr>
                <w:sz w:val="22"/>
              </w:rPr>
              <w:t xml:space="preserve">18 </w:t>
            </w:r>
          </w:p>
        </w:tc>
      </w:tr>
      <w:tr w:rsidR="00E75FA3" w14:paraId="192BBC80" w14:textId="77777777">
        <w:tc>
          <w:tcPr>
            <w:tcW w:w="833" w:type="pct"/>
          </w:tcPr>
          <w:p w14:paraId="045B2CF4" w14:textId="444404B0" w:rsidR="00E75FA3" w:rsidRDefault="00000000">
            <w:del w:id="21" w:author="Adrian Hayes-Santos" w:date="2025-09-09T22:42:00Z" w16du:dateUtc="2025-09-10T02:42:00Z">
              <w:r w:rsidDel="000B1678">
                <w:rPr>
                  <w:sz w:val="22"/>
                </w:rPr>
                <w:delText>Max. stories (by right</w:delText>
              </w:r>
              <w:r w:rsidDel="000B1678">
                <w:rPr>
                  <w:sz w:val="22"/>
                  <w:vertAlign w:val="superscript"/>
                </w:rPr>
                <w:delText xml:space="preserve">1 </w:delText>
              </w:r>
              <w:r w:rsidDel="000B1678">
                <w:rPr>
                  <w:sz w:val="22"/>
                </w:rPr>
                <w:delText>/with bonus</w:delText>
              </w:r>
              <w:r w:rsidDel="000B1678">
                <w:rPr>
                  <w:sz w:val="22"/>
                  <w:vertAlign w:val="superscript"/>
                </w:rPr>
                <w:delText xml:space="preserve">2 </w:delText>
              </w:r>
              <w:r w:rsidDel="000B1678">
                <w:rPr>
                  <w:sz w:val="22"/>
                </w:rPr>
                <w:delText xml:space="preserve">) </w:delText>
              </w:r>
            </w:del>
          </w:p>
        </w:tc>
        <w:tc>
          <w:tcPr>
            <w:tcW w:w="417" w:type="pct"/>
          </w:tcPr>
          <w:p w14:paraId="38D839D3" w14:textId="4BDE29FA" w:rsidR="00E75FA3" w:rsidRDefault="00000000">
            <w:del w:id="22" w:author="Adrian Hayes-Santos" w:date="2025-09-09T01:38:00Z" w16du:dateUtc="2025-09-09T05:38:00Z">
              <w:r w:rsidDel="005151A1">
                <w:rPr>
                  <w:sz w:val="22"/>
                </w:rPr>
                <w:delText xml:space="preserve">3 </w:delText>
              </w:r>
            </w:del>
          </w:p>
        </w:tc>
        <w:tc>
          <w:tcPr>
            <w:tcW w:w="417" w:type="pct"/>
          </w:tcPr>
          <w:p w14:paraId="5A2F1B6F" w14:textId="63DDC851" w:rsidR="00E75FA3" w:rsidRDefault="00000000">
            <w:del w:id="23" w:author="Adrian Hayes-Santos" w:date="2025-09-09T01:38:00Z" w16du:dateUtc="2025-09-09T05:38:00Z">
              <w:r w:rsidDel="005151A1">
                <w:rPr>
                  <w:sz w:val="22"/>
                </w:rPr>
                <w:delText xml:space="preserve">3 </w:delText>
              </w:r>
            </w:del>
          </w:p>
        </w:tc>
        <w:tc>
          <w:tcPr>
            <w:tcW w:w="417" w:type="pct"/>
          </w:tcPr>
          <w:p w14:paraId="5C3C4B9D" w14:textId="4D363563" w:rsidR="00E75FA3" w:rsidRDefault="00000000">
            <w:del w:id="24" w:author="Adrian Hayes-Santos" w:date="2025-09-09T01:37:00Z" w16du:dateUtc="2025-09-09T05:37:00Z">
              <w:r w:rsidDel="005151A1">
                <w:rPr>
                  <w:sz w:val="22"/>
                </w:rPr>
                <w:delText xml:space="preserve">3 </w:delText>
              </w:r>
            </w:del>
          </w:p>
        </w:tc>
        <w:tc>
          <w:tcPr>
            <w:tcW w:w="417" w:type="pct"/>
          </w:tcPr>
          <w:p w14:paraId="102D9B28" w14:textId="427A241B" w:rsidR="00E75FA3" w:rsidRDefault="00000000">
            <w:del w:id="25" w:author="Adrian Hayes-Santos" w:date="2025-09-09T01:37:00Z" w16du:dateUtc="2025-09-09T05:37:00Z">
              <w:r w:rsidDel="005151A1">
                <w:rPr>
                  <w:sz w:val="22"/>
                </w:rPr>
                <w:delText xml:space="preserve">3 </w:delText>
              </w:r>
            </w:del>
          </w:p>
        </w:tc>
        <w:tc>
          <w:tcPr>
            <w:tcW w:w="417" w:type="pct"/>
          </w:tcPr>
          <w:p w14:paraId="40A60E32" w14:textId="6206012D" w:rsidR="00E75FA3" w:rsidRDefault="00000000">
            <w:del w:id="26" w:author="Adrian Hayes-Santos" w:date="2025-09-09T01:37:00Z" w16du:dateUtc="2025-09-09T05:37:00Z">
              <w:r w:rsidDel="005151A1">
                <w:rPr>
                  <w:sz w:val="22"/>
                </w:rPr>
                <w:delText xml:space="preserve">4 </w:delText>
              </w:r>
            </w:del>
          </w:p>
        </w:tc>
        <w:tc>
          <w:tcPr>
            <w:tcW w:w="417" w:type="pct"/>
          </w:tcPr>
          <w:p w14:paraId="3D7B64A3" w14:textId="103EBF5D" w:rsidR="00E75FA3" w:rsidRDefault="00000000">
            <w:del w:id="27" w:author="Adrian Hayes-Santos" w:date="2025-09-09T01:37:00Z" w16du:dateUtc="2025-09-09T05:37:00Z">
              <w:r w:rsidDel="005151A1">
                <w:rPr>
                  <w:sz w:val="22"/>
                </w:rPr>
                <w:delText xml:space="preserve">4/5 </w:delText>
              </w:r>
            </w:del>
          </w:p>
        </w:tc>
        <w:tc>
          <w:tcPr>
            <w:tcW w:w="417" w:type="pct"/>
          </w:tcPr>
          <w:p w14:paraId="41D09E33" w14:textId="6078ACC8" w:rsidR="00E75FA3" w:rsidRDefault="00000000">
            <w:del w:id="28" w:author="Adrian Hayes-Santos" w:date="2025-09-09T01:37:00Z" w16du:dateUtc="2025-09-09T05:37:00Z">
              <w:r w:rsidDel="005151A1">
                <w:rPr>
                  <w:sz w:val="22"/>
                </w:rPr>
                <w:delText xml:space="preserve">4/6 </w:delText>
              </w:r>
            </w:del>
          </w:p>
        </w:tc>
        <w:tc>
          <w:tcPr>
            <w:tcW w:w="417" w:type="pct"/>
          </w:tcPr>
          <w:p w14:paraId="7B51F453" w14:textId="24BBCF14" w:rsidR="00E75FA3" w:rsidRDefault="00000000">
            <w:del w:id="29" w:author="Adrian Hayes-Santos" w:date="2025-09-09T01:37:00Z" w16du:dateUtc="2025-09-09T05:37:00Z">
              <w:r w:rsidDel="005151A1">
                <w:rPr>
                  <w:sz w:val="22"/>
                </w:rPr>
                <w:delText xml:space="preserve">5/6 </w:delText>
              </w:r>
            </w:del>
          </w:p>
        </w:tc>
        <w:tc>
          <w:tcPr>
            <w:tcW w:w="417" w:type="pct"/>
          </w:tcPr>
          <w:p w14:paraId="12170047" w14:textId="199865E3" w:rsidR="00E75FA3" w:rsidRDefault="00000000">
            <w:del w:id="30" w:author="Adrian Hayes-Santos" w:date="2025-09-09T01:37:00Z" w16du:dateUtc="2025-09-09T05:37:00Z">
              <w:r w:rsidDel="005151A1">
                <w:rPr>
                  <w:sz w:val="22"/>
                </w:rPr>
                <w:delText xml:space="preserve">6/8 </w:delText>
              </w:r>
            </w:del>
          </w:p>
        </w:tc>
        <w:tc>
          <w:tcPr>
            <w:tcW w:w="417" w:type="pct"/>
          </w:tcPr>
          <w:p w14:paraId="17725B78" w14:textId="6DF3204C" w:rsidR="00E75FA3" w:rsidRDefault="00000000">
            <w:del w:id="31" w:author="Adrian Hayes-Santos" w:date="2025-09-09T01:37:00Z" w16du:dateUtc="2025-09-09T05:37:00Z">
              <w:r w:rsidDel="005151A1">
                <w:rPr>
                  <w:sz w:val="22"/>
                </w:rPr>
                <w:delText xml:space="preserve">12/14 </w:delText>
              </w:r>
            </w:del>
          </w:p>
        </w:tc>
      </w:tr>
      <w:tr w:rsidR="00E75FA3" w14:paraId="3AD123A3" w14:textId="77777777">
        <w:tc>
          <w:tcPr>
            <w:tcW w:w="833" w:type="pct"/>
          </w:tcPr>
          <w:p w14:paraId="3DEB2CED" w14:textId="1299159D" w:rsidR="00E75FA3" w:rsidRDefault="00000000">
            <w:r>
              <w:rPr>
                <w:sz w:val="22"/>
              </w:rPr>
              <w:t xml:space="preserve">Max. feet </w:t>
            </w:r>
            <w:ins w:id="32" w:author="Adrian Hayes-Santos" w:date="2025-09-10T17:08:00Z" w16du:dateUtc="2025-09-10T21:08:00Z">
              <w:r w:rsidR="00D66621">
                <w:rPr>
                  <w:sz w:val="22"/>
                </w:rPr>
                <w:t>by right</w:t>
              </w:r>
              <w:r w:rsidR="00D66621">
                <w:rPr>
                  <w:sz w:val="22"/>
                  <w:vertAlign w:val="superscript"/>
                </w:rPr>
                <w:t>2</w:t>
              </w:r>
            </w:ins>
            <w:del w:id="33" w:author="Adrian Hayes-Santos" w:date="2025-09-10T17:08:00Z" w16du:dateUtc="2025-09-10T21:08:00Z">
              <w:r w:rsidDel="00D66621">
                <w:rPr>
                  <w:sz w:val="22"/>
                </w:rPr>
                <w:delText>(by right/with bonus</w:delText>
              </w:r>
              <w:r w:rsidDel="00D66621">
                <w:rPr>
                  <w:sz w:val="22"/>
                  <w:vertAlign w:val="superscript"/>
                </w:rPr>
                <w:delText xml:space="preserve">2 </w:delText>
              </w:r>
              <w:r w:rsidDel="00D66621">
                <w:rPr>
                  <w:sz w:val="22"/>
                </w:rPr>
                <w:delText xml:space="preserve">) </w:delText>
              </w:r>
            </w:del>
          </w:p>
        </w:tc>
        <w:tc>
          <w:tcPr>
            <w:tcW w:w="417" w:type="pct"/>
          </w:tcPr>
          <w:p w14:paraId="0227634F" w14:textId="77777777" w:rsidR="00E75FA3" w:rsidRDefault="00000000">
            <w:r>
              <w:rPr>
                <w:sz w:val="22"/>
              </w:rPr>
              <w:t xml:space="preserve">36 </w:t>
            </w:r>
          </w:p>
        </w:tc>
        <w:tc>
          <w:tcPr>
            <w:tcW w:w="417" w:type="pct"/>
          </w:tcPr>
          <w:p w14:paraId="3C196DB2" w14:textId="77777777" w:rsidR="00E75FA3" w:rsidRDefault="00000000">
            <w:r>
              <w:rPr>
                <w:sz w:val="22"/>
              </w:rPr>
              <w:t xml:space="preserve">36 </w:t>
            </w:r>
          </w:p>
        </w:tc>
        <w:tc>
          <w:tcPr>
            <w:tcW w:w="417" w:type="pct"/>
          </w:tcPr>
          <w:p w14:paraId="36920EA6" w14:textId="77777777" w:rsidR="00E75FA3" w:rsidRDefault="00000000">
            <w:r>
              <w:rPr>
                <w:sz w:val="22"/>
              </w:rPr>
              <w:t xml:space="preserve">36 </w:t>
            </w:r>
          </w:p>
        </w:tc>
        <w:tc>
          <w:tcPr>
            <w:tcW w:w="417" w:type="pct"/>
          </w:tcPr>
          <w:p w14:paraId="1C48BDA4" w14:textId="77777777" w:rsidR="00E75FA3" w:rsidRDefault="00000000">
            <w:r>
              <w:rPr>
                <w:sz w:val="22"/>
              </w:rPr>
              <w:t xml:space="preserve">42 </w:t>
            </w:r>
          </w:p>
        </w:tc>
        <w:tc>
          <w:tcPr>
            <w:tcW w:w="417" w:type="pct"/>
          </w:tcPr>
          <w:p w14:paraId="2D9FED0F" w14:textId="77777777" w:rsidR="00E75FA3" w:rsidRDefault="00000000">
            <w:r>
              <w:rPr>
                <w:sz w:val="22"/>
              </w:rPr>
              <w:t xml:space="preserve">60 </w:t>
            </w:r>
          </w:p>
        </w:tc>
        <w:tc>
          <w:tcPr>
            <w:tcW w:w="417" w:type="pct"/>
          </w:tcPr>
          <w:p w14:paraId="6B561FEE" w14:textId="77777777" w:rsidR="00E75FA3" w:rsidRDefault="00000000">
            <w:r>
              <w:rPr>
                <w:sz w:val="22"/>
              </w:rPr>
              <w:t>60</w:t>
            </w:r>
            <w:del w:id="34" w:author="Adrian Hayes-Santos" w:date="2025-09-09T01:37:00Z" w16du:dateUtc="2025-09-09T05:37:00Z">
              <w:r w:rsidDel="005151A1">
                <w:rPr>
                  <w:sz w:val="22"/>
                </w:rPr>
                <w:delText>/74</w:delText>
              </w:r>
            </w:del>
            <w:r>
              <w:rPr>
                <w:sz w:val="22"/>
              </w:rPr>
              <w:t xml:space="preserve"> </w:t>
            </w:r>
          </w:p>
        </w:tc>
        <w:tc>
          <w:tcPr>
            <w:tcW w:w="417" w:type="pct"/>
          </w:tcPr>
          <w:p w14:paraId="6213D23D" w14:textId="77777777" w:rsidR="00E75FA3" w:rsidRDefault="00000000">
            <w:r>
              <w:rPr>
                <w:sz w:val="22"/>
              </w:rPr>
              <w:t>60</w:t>
            </w:r>
            <w:del w:id="35" w:author="Adrian Hayes-Santos" w:date="2025-09-09T01:37:00Z" w16du:dateUtc="2025-09-09T05:37:00Z">
              <w:r w:rsidDel="005151A1">
                <w:rPr>
                  <w:sz w:val="22"/>
                </w:rPr>
                <w:delText>/88</w:delText>
              </w:r>
            </w:del>
            <w:r>
              <w:rPr>
                <w:sz w:val="22"/>
              </w:rPr>
              <w:t xml:space="preserve"> </w:t>
            </w:r>
          </w:p>
        </w:tc>
        <w:tc>
          <w:tcPr>
            <w:tcW w:w="417" w:type="pct"/>
          </w:tcPr>
          <w:p w14:paraId="2D7553D7" w14:textId="77777777" w:rsidR="00E75FA3" w:rsidRDefault="00000000">
            <w:r>
              <w:rPr>
                <w:sz w:val="22"/>
              </w:rPr>
              <w:t>74</w:t>
            </w:r>
            <w:del w:id="36" w:author="Adrian Hayes-Santos" w:date="2025-09-09T01:37:00Z" w16du:dateUtc="2025-09-09T05:37:00Z">
              <w:r w:rsidDel="005151A1">
                <w:rPr>
                  <w:sz w:val="22"/>
                </w:rPr>
                <w:delText>/88</w:delText>
              </w:r>
            </w:del>
            <w:r>
              <w:rPr>
                <w:sz w:val="22"/>
              </w:rPr>
              <w:t xml:space="preserve"> </w:t>
            </w:r>
          </w:p>
        </w:tc>
        <w:tc>
          <w:tcPr>
            <w:tcW w:w="417" w:type="pct"/>
          </w:tcPr>
          <w:p w14:paraId="091E253E" w14:textId="77777777" w:rsidR="00E75FA3" w:rsidRDefault="00000000">
            <w:r>
              <w:rPr>
                <w:sz w:val="22"/>
              </w:rPr>
              <w:t>88</w:t>
            </w:r>
            <w:del w:id="37" w:author="Adrian Hayes-Santos" w:date="2025-09-09T01:37:00Z" w16du:dateUtc="2025-09-09T05:37:00Z">
              <w:r w:rsidDel="005151A1">
                <w:rPr>
                  <w:sz w:val="22"/>
                </w:rPr>
                <w:delText>/116</w:delText>
              </w:r>
            </w:del>
            <w:r>
              <w:rPr>
                <w:sz w:val="22"/>
              </w:rPr>
              <w:t xml:space="preserve"> </w:t>
            </w:r>
          </w:p>
        </w:tc>
        <w:tc>
          <w:tcPr>
            <w:tcW w:w="417" w:type="pct"/>
          </w:tcPr>
          <w:p w14:paraId="64876F99" w14:textId="77777777" w:rsidR="00E75FA3" w:rsidRDefault="00000000">
            <w:r>
              <w:rPr>
                <w:sz w:val="22"/>
              </w:rPr>
              <w:t>172</w:t>
            </w:r>
            <w:del w:id="38" w:author="Adrian Hayes-Santos" w:date="2025-09-09T01:37:00Z" w16du:dateUtc="2025-09-09T05:37:00Z">
              <w:r w:rsidDel="005151A1">
                <w:rPr>
                  <w:sz w:val="22"/>
                </w:rPr>
                <w:delText>/200</w:delText>
              </w:r>
            </w:del>
            <w:r>
              <w:rPr>
                <w:sz w:val="22"/>
              </w:rPr>
              <w:t xml:space="preserve"> </w:t>
            </w:r>
          </w:p>
        </w:tc>
      </w:tr>
      <w:tr w:rsidR="00E75FA3" w14:paraId="32ECE839" w14:textId="77777777">
        <w:tc>
          <w:tcPr>
            <w:tcW w:w="5000" w:type="pct"/>
            <w:gridSpan w:val="11"/>
            <w:shd w:val="clear" w:color="auto" w:fill="C0C0C0"/>
          </w:tcPr>
          <w:p w14:paraId="04510301" w14:textId="77777777" w:rsidR="00E75FA3" w:rsidRDefault="00000000">
            <w:r>
              <w:rPr>
                <w:b/>
                <w:sz w:val="22"/>
              </w:rPr>
              <w:t>H. FLOOR HEIGHT</w:t>
            </w:r>
          </w:p>
        </w:tc>
      </w:tr>
      <w:tr w:rsidR="00E75FA3" w14:paraId="337EA2D4" w14:textId="77777777">
        <w:tc>
          <w:tcPr>
            <w:tcW w:w="833" w:type="pct"/>
          </w:tcPr>
          <w:p w14:paraId="4595A8A6" w14:textId="77777777" w:rsidR="00E75FA3" w:rsidRDefault="00000000">
            <w:r>
              <w:rPr>
                <w:sz w:val="22"/>
              </w:rPr>
              <w:t xml:space="preserve"> Min. first floor height (residential/nonresidential) </w:t>
            </w:r>
          </w:p>
        </w:tc>
        <w:tc>
          <w:tcPr>
            <w:tcW w:w="417" w:type="pct"/>
          </w:tcPr>
          <w:p w14:paraId="1973CF42" w14:textId="77777777" w:rsidR="00E75FA3" w:rsidRDefault="00000000">
            <w:r>
              <w:rPr>
                <w:sz w:val="22"/>
              </w:rPr>
              <w:t xml:space="preserve">NA/10' </w:t>
            </w:r>
          </w:p>
        </w:tc>
        <w:tc>
          <w:tcPr>
            <w:tcW w:w="417" w:type="pct"/>
          </w:tcPr>
          <w:p w14:paraId="0AE2E07C" w14:textId="77777777" w:rsidR="00E75FA3" w:rsidRDefault="00000000">
            <w:r>
              <w:rPr>
                <w:sz w:val="22"/>
              </w:rPr>
              <w:t xml:space="preserve">NA/12' </w:t>
            </w:r>
          </w:p>
        </w:tc>
        <w:tc>
          <w:tcPr>
            <w:tcW w:w="417" w:type="pct"/>
          </w:tcPr>
          <w:p w14:paraId="3CCAAFCB" w14:textId="77777777" w:rsidR="00E75FA3" w:rsidRDefault="00000000">
            <w:r>
              <w:rPr>
                <w:sz w:val="22"/>
              </w:rPr>
              <w:t xml:space="preserve">NA/12' </w:t>
            </w:r>
          </w:p>
        </w:tc>
        <w:tc>
          <w:tcPr>
            <w:tcW w:w="417" w:type="pct"/>
          </w:tcPr>
          <w:p w14:paraId="46C6C1CF" w14:textId="77777777" w:rsidR="00E75FA3" w:rsidRDefault="00000000">
            <w:r>
              <w:rPr>
                <w:sz w:val="22"/>
              </w:rPr>
              <w:t xml:space="preserve">NA/12' </w:t>
            </w:r>
          </w:p>
        </w:tc>
        <w:tc>
          <w:tcPr>
            <w:tcW w:w="417" w:type="pct"/>
          </w:tcPr>
          <w:p w14:paraId="5205EB7A" w14:textId="77777777" w:rsidR="00E75FA3" w:rsidRDefault="00000000">
            <w:r>
              <w:rPr>
                <w:sz w:val="22"/>
              </w:rPr>
              <w:t xml:space="preserve">NA/12' </w:t>
            </w:r>
          </w:p>
        </w:tc>
        <w:tc>
          <w:tcPr>
            <w:tcW w:w="417" w:type="pct"/>
          </w:tcPr>
          <w:p w14:paraId="482799E3" w14:textId="77777777" w:rsidR="00E75FA3" w:rsidRDefault="00000000">
            <w:r>
              <w:rPr>
                <w:sz w:val="22"/>
              </w:rPr>
              <w:t xml:space="preserve">NA/12' </w:t>
            </w:r>
          </w:p>
        </w:tc>
        <w:tc>
          <w:tcPr>
            <w:tcW w:w="417" w:type="pct"/>
          </w:tcPr>
          <w:p w14:paraId="324768E4" w14:textId="77777777" w:rsidR="00E75FA3" w:rsidRDefault="00000000">
            <w:r>
              <w:rPr>
                <w:sz w:val="22"/>
              </w:rPr>
              <w:t xml:space="preserve">12'/12' </w:t>
            </w:r>
          </w:p>
        </w:tc>
        <w:tc>
          <w:tcPr>
            <w:tcW w:w="417" w:type="pct"/>
          </w:tcPr>
          <w:p w14:paraId="788FBAFB" w14:textId="77777777" w:rsidR="00E75FA3" w:rsidRDefault="00000000">
            <w:r>
              <w:rPr>
                <w:sz w:val="22"/>
              </w:rPr>
              <w:t xml:space="preserve">12'/15' </w:t>
            </w:r>
          </w:p>
        </w:tc>
        <w:tc>
          <w:tcPr>
            <w:tcW w:w="417" w:type="pct"/>
          </w:tcPr>
          <w:p w14:paraId="3D052C50" w14:textId="77777777" w:rsidR="00E75FA3" w:rsidRDefault="00000000">
            <w:r>
              <w:rPr>
                <w:sz w:val="22"/>
              </w:rPr>
              <w:t xml:space="preserve">12'/15' </w:t>
            </w:r>
          </w:p>
        </w:tc>
        <w:tc>
          <w:tcPr>
            <w:tcW w:w="417" w:type="pct"/>
          </w:tcPr>
          <w:p w14:paraId="0A81E018" w14:textId="77777777" w:rsidR="00E75FA3" w:rsidRDefault="00000000">
            <w:r>
              <w:rPr>
                <w:sz w:val="22"/>
              </w:rPr>
              <w:t xml:space="preserve">12'/15' </w:t>
            </w:r>
          </w:p>
        </w:tc>
      </w:tr>
      <w:tr w:rsidR="00E75FA3" w14:paraId="6456F5CC" w14:textId="77777777">
        <w:tc>
          <w:tcPr>
            <w:tcW w:w="5000" w:type="pct"/>
            <w:gridSpan w:val="11"/>
            <w:shd w:val="clear" w:color="auto" w:fill="C0C0C0"/>
          </w:tcPr>
          <w:p w14:paraId="1C397C01" w14:textId="77777777" w:rsidR="00E75FA3" w:rsidRDefault="00000000">
            <w:r>
              <w:rPr>
                <w:b/>
                <w:sz w:val="22"/>
              </w:rPr>
              <w:lastRenderedPageBreak/>
              <w:t>I. GLAZING</w:t>
            </w:r>
          </w:p>
        </w:tc>
      </w:tr>
      <w:tr w:rsidR="00E75FA3" w14:paraId="3EA36B4A" w14:textId="77777777">
        <w:tc>
          <w:tcPr>
            <w:tcW w:w="833" w:type="pct"/>
          </w:tcPr>
          <w:p w14:paraId="77207F3A" w14:textId="77777777" w:rsidR="00E75FA3" w:rsidRDefault="00000000">
            <w:r>
              <w:rPr>
                <w:sz w:val="22"/>
              </w:rPr>
              <w:t xml:space="preserve"> Min. first floor - nonresidential </w:t>
            </w:r>
          </w:p>
        </w:tc>
        <w:tc>
          <w:tcPr>
            <w:tcW w:w="417" w:type="pct"/>
          </w:tcPr>
          <w:p w14:paraId="34BDD865" w14:textId="77777777" w:rsidR="00E75FA3" w:rsidRDefault="00000000">
            <w:r>
              <w:rPr>
                <w:sz w:val="22"/>
              </w:rPr>
              <w:t xml:space="preserve">- </w:t>
            </w:r>
          </w:p>
        </w:tc>
        <w:tc>
          <w:tcPr>
            <w:tcW w:w="1250" w:type="pct"/>
            <w:gridSpan w:val="3"/>
          </w:tcPr>
          <w:p w14:paraId="72236C23" w14:textId="77777777" w:rsidR="00E75FA3" w:rsidRDefault="00000000">
            <w:r>
              <w:rPr>
                <w:sz w:val="22"/>
              </w:rPr>
              <w:t xml:space="preserve">30% </w:t>
            </w:r>
          </w:p>
        </w:tc>
        <w:tc>
          <w:tcPr>
            <w:tcW w:w="1667" w:type="pct"/>
            <w:gridSpan w:val="4"/>
          </w:tcPr>
          <w:p w14:paraId="53F86590" w14:textId="77777777" w:rsidR="00E75FA3" w:rsidRDefault="00000000">
            <w:r>
              <w:rPr>
                <w:sz w:val="22"/>
              </w:rPr>
              <w:t xml:space="preserve">50% </w:t>
            </w:r>
          </w:p>
        </w:tc>
        <w:tc>
          <w:tcPr>
            <w:tcW w:w="833" w:type="pct"/>
            <w:gridSpan w:val="2"/>
          </w:tcPr>
          <w:p w14:paraId="7B5D200C" w14:textId="77777777" w:rsidR="00E75FA3" w:rsidRDefault="00000000">
            <w:r>
              <w:rPr>
                <w:sz w:val="22"/>
              </w:rPr>
              <w:t xml:space="preserve">65% </w:t>
            </w:r>
          </w:p>
        </w:tc>
      </w:tr>
      <w:tr w:rsidR="00E75FA3" w14:paraId="74583364" w14:textId="77777777">
        <w:tc>
          <w:tcPr>
            <w:tcW w:w="833" w:type="pct"/>
          </w:tcPr>
          <w:p w14:paraId="1E57C456" w14:textId="77777777" w:rsidR="00E75FA3" w:rsidRDefault="00000000">
            <w:r>
              <w:rPr>
                <w:sz w:val="22"/>
              </w:rPr>
              <w:t xml:space="preserve">Min. first floor - multi-family </w:t>
            </w:r>
          </w:p>
        </w:tc>
        <w:tc>
          <w:tcPr>
            <w:tcW w:w="417" w:type="pct"/>
          </w:tcPr>
          <w:p w14:paraId="2813D18A" w14:textId="77777777" w:rsidR="00E75FA3" w:rsidRDefault="00000000">
            <w:r>
              <w:rPr>
                <w:sz w:val="22"/>
              </w:rPr>
              <w:t xml:space="preserve">- </w:t>
            </w:r>
          </w:p>
        </w:tc>
        <w:tc>
          <w:tcPr>
            <w:tcW w:w="3750" w:type="pct"/>
            <w:gridSpan w:val="9"/>
          </w:tcPr>
          <w:p w14:paraId="1B5A5AC0" w14:textId="77777777" w:rsidR="00E75FA3" w:rsidRDefault="00000000">
            <w:r>
              <w:rPr>
                <w:sz w:val="22"/>
              </w:rPr>
              <w:t xml:space="preserve">30% </w:t>
            </w:r>
          </w:p>
        </w:tc>
      </w:tr>
      <w:tr w:rsidR="00E75FA3" w14:paraId="4AB8EC08" w14:textId="77777777">
        <w:tc>
          <w:tcPr>
            <w:tcW w:w="833" w:type="pct"/>
          </w:tcPr>
          <w:p w14:paraId="76B873A5" w14:textId="77777777" w:rsidR="00E75FA3" w:rsidRDefault="00000000">
            <w:r>
              <w:rPr>
                <w:sz w:val="22"/>
              </w:rPr>
              <w:t xml:space="preserve">Min. upper floors - nonresidential and multi-family </w:t>
            </w:r>
          </w:p>
        </w:tc>
        <w:tc>
          <w:tcPr>
            <w:tcW w:w="417" w:type="pct"/>
          </w:tcPr>
          <w:p w14:paraId="1D396593" w14:textId="77777777" w:rsidR="00E75FA3" w:rsidRDefault="00000000">
            <w:r>
              <w:rPr>
                <w:sz w:val="22"/>
              </w:rPr>
              <w:t xml:space="preserve">- </w:t>
            </w:r>
          </w:p>
        </w:tc>
        <w:tc>
          <w:tcPr>
            <w:tcW w:w="3750" w:type="pct"/>
            <w:gridSpan w:val="9"/>
          </w:tcPr>
          <w:p w14:paraId="3DFA69C8" w14:textId="77777777" w:rsidR="00E75FA3" w:rsidRDefault="00000000">
            <w:r>
              <w:rPr>
                <w:sz w:val="22"/>
              </w:rPr>
              <w:t xml:space="preserve">15% </w:t>
            </w:r>
          </w:p>
        </w:tc>
      </w:tr>
    </w:tbl>
    <w:p w14:paraId="3343C899" w14:textId="77777777" w:rsidR="00E75FA3" w:rsidRDefault="00E75FA3"/>
    <w:p w14:paraId="4A735951" w14:textId="77777777" w:rsidR="00E75FA3" w:rsidRDefault="00000000">
      <w:pPr>
        <w:pStyle w:val="Block1"/>
      </w:pPr>
      <w:r>
        <w:rPr>
          <w:b/>
          <w:sz w:val="16"/>
        </w:rPr>
        <w:t>LEGEND:</w:t>
      </w:r>
    </w:p>
    <w:p w14:paraId="46365A0F" w14:textId="77777777" w:rsidR="00E75FA3" w:rsidRDefault="00000000">
      <w:pPr>
        <w:pStyle w:val="Block1"/>
      </w:pPr>
      <w:r>
        <w:rPr>
          <w:sz w:val="16"/>
        </w:rPr>
        <w:t xml:space="preserve">1 = See development compatibility standards in section 30-4.8. </w:t>
      </w:r>
    </w:p>
    <w:p w14:paraId="2E29BEED" w14:textId="77777777" w:rsidR="00E75FA3" w:rsidRDefault="00000000">
      <w:pPr>
        <w:pStyle w:val="Block1"/>
      </w:pPr>
      <w:r>
        <w:rPr>
          <w:sz w:val="16"/>
        </w:rPr>
        <w:t xml:space="preserve">2 = See development bonus system in section 30-4.9 and affordable housing provision in section 30-4.31. </w:t>
      </w:r>
    </w:p>
    <w:p w14:paraId="128E5CE6" w14:textId="77777777" w:rsidR="00E75FA3" w:rsidRDefault="00E75FA3">
      <w:pPr>
        <w:sectPr w:rsidR="00E75FA3">
          <w:headerReference w:type="default" r:id="rId11"/>
          <w:footerReference w:type="default" r:id="rId12"/>
          <w:pgSz w:w="15840" w:h="12240" w:orient="landscape"/>
          <w:pgMar w:top="1440" w:right="1440" w:bottom="1440" w:left="1440" w:header="720" w:footer="720" w:gutter="0"/>
          <w:cols w:space="720"/>
        </w:sectPr>
      </w:pPr>
    </w:p>
    <w:p w14:paraId="7A8E8C03" w14:textId="77777777" w:rsidR="00E75FA3" w:rsidRDefault="00000000">
      <w:pPr>
        <w:pStyle w:val="List1"/>
      </w:pPr>
      <w:r>
        <w:lastRenderedPageBreak/>
        <w:t>A.</w:t>
      </w:r>
      <w:r>
        <w:tab/>
      </w:r>
      <w:r>
        <w:rPr>
          <w:i/>
        </w:rPr>
        <w:t>Block standards.</w:t>
      </w:r>
    </w:p>
    <w:p w14:paraId="499E5297" w14:textId="77777777" w:rsidR="00E75FA3" w:rsidRDefault="00000000">
      <w:pPr>
        <w:pStyle w:val="List2"/>
      </w:pPr>
      <w:r>
        <w:t>1.</w:t>
      </w:r>
      <w:r>
        <w:tab/>
      </w:r>
      <w:r>
        <w:rPr>
          <w:i/>
        </w:rPr>
        <w:t>Maximum block perimeter.</w:t>
      </w:r>
      <w:r>
        <w:t xml:space="preserve"> Maximum block perimeters are defined Table V-2 for each transect. When development cumulatively includes 50% or more of the total project area, it shall be required to include new local streets or urban walkways and the resulting block(s) shall not exceed the prescribed maximum block perimeter. Figure V-1 below depicts a recommended approach to breaking down large blocks to provide a new street grid on a large site. </w:t>
      </w:r>
    </w:p>
    <w:p w14:paraId="59D33C4D" w14:textId="77777777" w:rsidR="00E75FA3" w:rsidRDefault="00E75FA3">
      <w:pPr>
        <w:pStyle w:val="Block2"/>
      </w:pPr>
    </w:p>
    <w:p w14:paraId="17BD40D3" w14:textId="77777777" w:rsidR="00E75FA3" w:rsidRDefault="00000000">
      <w:pPr>
        <w:pStyle w:val="ImageCaptionAboveLeft"/>
      </w:pPr>
      <w:r>
        <w:t>Figure V-1: Creating Blocks</w:t>
      </w:r>
      <w:r>
        <w:br/>
      </w:r>
    </w:p>
    <w:p w14:paraId="526C92E0" w14:textId="77777777" w:rsidR="00E75FA3" w:rsidRDefault="00000000">
      <w:pPr>
        <w:pStyle w:val="ImageLeft"/>
      </w:pPr>
      <w:r>
        <w:rPr>
          <w:noProof/>
        </w:rPr>
        <w:drawing>
          <wp:inline distT="0" distB="0" distL="0" distR="0" wp14:anchorId="0D202AA1" wp14:editId="26101BE3">
            <wp:extent cx="5334000" cy="1600200"/>
            <wp:effectExtent l="0" t="0" r="0" b="0"/>
            <wp:docPr id="2" name="Drawing 1" descr="FigV-1.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334000" cy="1600200"/>
                    </a:xfrm>
                    <a:prstGeom prst="rect">
                      <a:avLst/>
                    </a:prstGeom>
                  </pic:spPr>
                </pic:pic>
              </a:graphicData>
            </a:graphic>
          </wp:inline>
        </w:drawing>
      </w:r>
    </w:p>
    <w:p w14:paraId="2A4B8C5E" w14:textId="77777777" w:rsidR="00E75FA3" w:rsidRDefault="00000000">
      <w:pPr>
        <w:pStyle w:val="Block1"/>
      </w:pPr>
      <w:r>
        <w:t xml:space="preserve">Step 1-original site; Step 2-introduce streets; Step 3-introduce alleys; Step 4-introduce lots. </w:t>
      </w:r>
    </w:p>
    <w:p w14:paraId="2F54C8B1" w14:textId="77777777" w:rsidR="00E75FA3" w:rsidRDefault="00000000">
      <w:pPr>
        <w:pStyle w:val="List2"/>
      </w:pPr>
      <w:r>
        <w:t>2.</w:t>
      </w:r>
      <w:r>
        <w:tab/>
      </w:r>
      <w:r>
        <w:rPr>
          <w:i/>
        </w:rPr>
        <w:t>Construction of new streets.</w:t>
      </w:r>
    </w:p>
    <w:p w14:paraId="62A40045" w14:textId="77777777" w:rsidR="00E75FA3" w:rsidRDefault="00000000">
      <w:pPr>
        <w:pStyle w:val="List3"/>
      </w:pPr>
      <w:r>
        <w:t xml:space="preserve"> a.</w:t>
      </w:r>
      <w:r>
        <w:tab/>
        <w:t xml:space="preserve">The required local streets or urban walkways shall be constructed at the expense of the owner/developer as part of the development review process and shall be constructed according to the appropriate city standards, but may be sited and configured in a manner so that they provide the most appropriate access to the development. Where a street is planned to continue beyond the extent of a development, the development shall provide for the continuation of the street by stubbing out the improvements as close as is practicable to edge of the property boundary. </w:t>
      </w:r>
    </w:p>
    <w:p w14:paraId="48AB4C54" w14:textId="77777777" w:rsidR="00E75FA3" w:rsidRDefault="00000000">
      <w:pPr>
        <w:pStyle w:val="List3"/>
      </w:pPr>
      <w:r>
        <w:t>b.</w:t>
      </w:r>
      <w:r>
        <w:tab/>
        <w:t xml:space="preserve">The required local streets, multi-use paths or urban walkways shall provide for public access and may be dedicated for public right-of-way after construction, if the city desires to accept same for maintenance. </w:t>
      </w:r>
    </w:p>
    <w:p w14:paraId="6E9C169E" w14:textId="77777777" w:rsidR="00E75FA3" w:rsidRDefault="00000000">
      <w:pPr>
        <w:pStyle w:val="List3"/>
      </w:pPr>
      <w:r>
        <w:t>c.</w:t>
      </w:r>
      <w:r>
        <w:tab/>
        <w:t xml:space="preserve">Notwithstanding any other provision in this chapter, a development may receive final approval prior to construction of the required local streets or urban walkways if the city, upon approval of the city commission, has executed a binding agreement with the owner/developer that: </w:t>
      </w:r>
    </w:p>
    <w:p w14:paraId="751C9F03" w14:textId="77777777" w:rsidR="00E75FA3" w:rsidRDefault="00000000">
      <w:pPr>
        <w:pStyle w:val="List4"/>
      </w:pPr>
      <w:r>
        <w:t>i.</w:t>
      </w:r>
      <w:r>
        <w:tab/>
        <w:t xml:space="preserve">Requires the city and/or the community redevelopment agency to construct the required local streets as public streets within two years of final approval; and </w:t>
      </w:r>
    </w:p>
    <w:p w14:paraId="660D1A6B" w14:textId="77777777" w:rsidR="00E75FA3" w:rsidRDefault="00000000">
      <w:pPr>
        <w:pStyle w:val="List4"/>
      </w:pPr>
      <w:r>
        <w:t>ii.</w:t>
      </w:r>
      <w:r>
        <w:tab/>
        <w:t xml:space="preserve">Provides for the conveyance or dedication of the associated right-of-way from the property owner to the city, at no cost to the city. </w:t>
      </w:r>
    </w:p>
    <w:p w14:paraId="1FBB5D1B" w14:textId="77777777" w:rsidR="00E75FA3" w:rsidRDefault="00000000">
      <w:pPr>
        <w:pStyle w:val="Block4"/>
      </w:pPr>
      <w:r>
        <w:t xml:space="preserve">The city may enter into such an agreement only when the city determines that doing so would be in the public interest and when the city and/or the community redevelopment agency has budgeted legally available funds for the construction of the required local streets. The form and content of the agreement shall be provided by and acceptable to the city in its sole discretion. </w:t>
      </w:r>
    </w:p>
    <w:p w14:paraId="71EF8D4D" w14:textId="77777777" w:rsidR="00E75FA3" w:rsidRDefault="00000000">
      <w:pPr>
        <w:pStyle w:val="List3"/>
      </w:pPr>
      <w:r>
        <w:t>d.</w:t>
      </w:r>
      <w:r>
        <w:tab/>
        <w:t xml:space="preserve">Board modifications from the requirement to construct new streets may be granted in accordance with the procedures and criteria for a variance, with specific consideration given to </w:t>
      </w:r>
      <w:r>
        <w:lastRenderedPageBreak/>
        <w:t xml:space="preserve">situations where the construction of a street is limited by: access management standards, regulated environmental features, regulated natural or archeological resources, public stormwater facilities, existing utility facilities, contamination sites, inconsistencies with plans for a future city street network, parks, or schools. Where a variance from these requirements is approved, the block perimeter shall be completed with the provision of sidewalk and bicycle connections, and multi-use paths or urban walkways, subject to approval by the city. </w:t>
      </w:r>
    </w:p>
    <w:p w14:paraId="0E0CC188" w14:textId="77777777" w:rsidR="00E75FA3" w:rsidRDefault="00000000">
      <w:pPr>
        <w:pStyle w:val="List2"/>
      </w:pPr>
      <w:r>
        <w:t>3.</w:t>
      </w:r>
      <w:r>
        <w:tab/>
      </w:r>
      <w:r>
        <w:rPr>
          <w:i/>
        </w:rPr>
        <w:t>Urban walkways.</w:t>
      </w:r>
      <w:r>
        <w:t xml:space="preserve"> When required new streets or urban walkways are constructed as part of a subdivision or development, their design and construction shall conform to the following standards and applicable design manual standards: </w:t>
      </w:r>
    </w:p>
    <w:p w14:paraId="1A6929F1" w14:textId="77777777" w:rsidR="00E75FA3" w:rsidRDefault="00000000">
      <w:pPr>
        <w:pStyle w:val="List3"/>
      </w:pPr>
      <w:r>
        <w:t>a.</w:t>
      </w:r>
      <w:r>
        <w:tab/>
        <w:t xml:space="preserve">New streets or urban walkways shall connect to existing streets on abutting properties, or be constructed in alignment with planned public streets on abutting properties. </w:t>
      </w:r>
    </w:p>
    <w:p w14:paraId="4F7ACA7B" w14:textId="77777777" w:rsidR="00E75FA3" w:rsidRDefault="00000000">
      <w:pPr>
        <w:pStyle w:val="List3"/>
      </w:pPr>
      <w:r>
        <w:t>b.</w:t>
      </w:r>
      <w:r>
        <w:tab/>
        <w:t xml:space="preserve">Where a portion of a new street or urban walkway is newly constructed, it shall be designed to be extended to abutting property. Stub-outs shall extend to the property line. </w:t>
      </w:r>
    </w:p>
    <w:p w14:paraId="34B6B8E9" w14:textId="77777777" w:rsidR="00E75FA3" w:rsidRDefault="00000000">
      <w:pPr>
        <w:pStyle w:val="List3"/>
      </w:pPr>
      <w:r>
        <w:t>c.</w:t>
      </w:r>
      <w:r>
        <w:tab/>
        <w:t xml:space="preserve">Urban walkways shall be a minimum of 26 feet wide and may be designed with a single or divided paved pathway. The pathway(s) shall be at least ten feet wide in total width and shall provide for both bicycles and pedestrians. An urban walkway shall be landscaped with shade trees on minimum 50-foot centers on both sides of the paved path. Unpaved areas may also contain stormwater facilities. Urban walkways may contain benches, fountains, outdoor cafes or other outdoor uses as long as a minimum sidewalk width as specified above is maintained. </w:t>
      </w:r>
    </w:p>
    <w:p w14:paraId="60E08F85" w14:textId="77777777" w:rsidR="00E75FA3" w:rsidRDefault="00000000">
      <w:pPr>
        <w:pStyle w:val="List1"/>
      </w:pPr>
      <w:r>
        <w:t>B.</w:t>
      </w:r>
      <w:r>
        <w:tab/>
      </w:r>
      <w:r>
        <w:rPr>
          <w:i/>
        </w:rPr>
        <w:t>Building frontage.</w:t>
      </w:r>
      <w:r>
        <w:t xml:space="preserve"> Building frontage requirements are intended to help frame the public realm by creating continuous building presence along streets. </w:t>
      </w:r>
    </w:p>
    <w:p w14:paraId="21EEC918" w14:textId="77777777" w:rsidR="00E75FA3" w:rsidRDefault="00000000">
      <w:pPr>
        <w:pStyle w:val="List2"/>
      </w:pPr>
      <w:r>
        <w:t>1.</w:t>
      </w:r>
      <w:r>
        <w:tab/>
        <w:t xml:space="preserve">The building frontage standards are a proportion of the building length relative to the width of the development site measured at the site frontage line, (see Figure V-3). Building frontage standards do not apply to new single-family dwelling construction. </w:t>
      </w:r>
    </w:p>
    <w:p w14:paraId="60A56726" w14:textId="77777777" w:rsidR="00E75FA3" w:rsidRDefault="00E75FA3">
      <w:pPr>
        <w:pStyle w:val="Block2"/>
      </w:pPr>
    </w:p>
    <w:p w14:paraId="4472F6F2" w14:textId="77777777" w:rsidR="00E75FA3" w:rsidRDefault="00000000">
      <w:r>
        <w:rPr>
          <w:b/>
        </w:rPr>
        <w:t>Figure V-3: Building Frontage</w:t>
      </w:r>
      <w:r>
        <w:br/>
      </w:r>
    </w:p>
    <w:p w14:paraId="09786919" w14:textId="77777777" w:rsidR="00E75FA3" w:rsidRDefault="00000000">
      <w:r>
        <w:rPr>
          <w:noProof/>
        </w:rPr>
        <w:drawing>
          <wp:inline distT="0" distB="0" distL="0" distR="0" wp14:anchorId="530A8C2F" wp14:editId="56B0D42B">
            <wp:extent cx="2438400" cy="1841500"/>
            <wp:effectExtent l="0" t="0" r="0" b="0"/>
            <wp:docPr id="3" name="Drawing 2" descr="FigV-3.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2438400" cy="1841500"/>
                    </a:xfrm>
                    <a:prstGeom prst="rect">
                      <a:avLst/>
                    </a:prstGeom>
                  </pic:spPr>
                </pic:pic>
              </a:graphicData>
            </a:graphic>
          </wp:inline>
        </w:drawing>
      </w:r>
    </w:p>
    <w:p w14:paraId="6B64ACFC" w14:textId="77777777" w:rsidR="00E75FA3" w:rsidRDefault="00000000">
      <w:pPr>
        <w:pStyle w:val="List2"/>
      </w:pPr>
      <w:r>
        <w:t>2.</w:t>
      </w:r>
      <w:r>
        <w:tab/>
      </w:r>
      <w:r>
        <w:rPr>
          <w:i/>
        </w:rPr>
        <w:t>Frontage hierarchy.</w:t>
      </w:r>
    </w:p>
    <w:p w14:paraId="104D35A3" w14:textId="77777777" w:rsidR="00E75FA3" w:rsidRDefault="00000000">
      <w:pPr>
        <w:pStyle w:val="List3"/>
      </w:pPr>
      <w:r>
        <w:t>a.</w:t>
      </w:r>
      <w:r>
        <w:tab/>
        <w:t xml:space="preserve">Where a development has frontage along multiple street types that do not include a thoroughfare, the urban street (storefront or principal, in that order of hierarchy) shall be considered the primary street for the front face of the building. </w:t>
      </w:r>
    </w:p>
    <w:p w14:paraId="7D0F6BE1" w14:textId="77777777" w:rsidR="00E75FA3" w:rsidRDefault="00000000">
      <w:pPr>
        <w:pStyle w:val="List3"/>
      </w:pPr>
      <w:r>
        <w:t>b.</w:t>
      </w:r>
      <w:r>
        <w:tab/>
        <w:t xml:space="preserve">Where a development has frontage on a thoroughfare and any other street type, the thoroughfare shall be considered the primary street. </w:t>
      </w:r>
    </w:p>
    <w:p w14:paraId="53AA8362" w14:textId="77777777" w:rsidR="00E75FA3" w:rsidRDefault="00000000">
      <w:pPr>
        <w:pStyle w:val="List3"/>
      </w:pPr>
      <w:r>
        <w:lastRenderedPageBreak/>
        <w:t>c.</w:t>
      </w:r>
      <w:r>
        <w:tab/>
        <w:t xml:space="preserve">Where a development has frontage on two streets of equal type, then the city manager or designee shall make a determination as to which street frontage shall be considered primary. </w:t>
      </w:r>
    </w:p>
    <w:p w14:paraId="4F7F2F20" w14:textId="77777777" w:rsidR="00E75FA3" w:rsidRDefault="00E75FA3">
      <w:pPr>
        <w:pStyle w:val="Block3"/>
      </w:pPr>
    </w:p>
    <w:p w14:paraId="5D3FC760" w14:textId="77777777" w:rsidR="00E75FA3" w:rsidRDefault="00000000">
      <w:r>
        <w:rPr>
          <w:b/>
        </w:rPr>
        <w:t>Figure V-4: Example of Gateway</w:t>
      </w:r>
      <w:r>
        <w:br/>
      </w:r>
    </w:p>
    <w:p w14:paraId="72D0852A" w14:textId="77777777" w:rsidR="00E75FA3" w:rsidRDefault="00000000">
      <w:r>
        <w:rPr>
          <w:noProof/>
        </w:rPr>
        <w:drawing>
          <wp:inline distT="0" distB="0" distL="0" distR="0" wp14:anchorId="58C86171" wp14:editId="1A4F1481">
            <wp:extent cx="2133600" cy="1663700"/>
            <wp:effectExtent l="0" t="0" r="0" b="0"/>
            <wp:docPr id="4" name="Drawing 3" descr="FigV-4.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2133600" cy="1663700"/>
                    </a:xfrm>
                    <a:prstGeom prst="rect">
                      <a:avLst/>
                    </a:prstGeom>
                  </pic:spPr>
                </pic:pic>
              </a:graphicData>
            </a:graphic>
          </wp:inline>
        </w:drawing>
      </w:r>
    </w:p>
    <w:p w14:paraId="44918D8D" w14:textId="0C853F92" w:rsidR="00E75FA3" w:rsidRDefault="00000000">
      <w:pPr>
        <w:pStyle w:val="List2"/>
      </w:pPr>
      <w:r>
        <w:t>3.</w:t>
      </w:r>
      <w:r>
        <w:tab/>
        <w:t xml:space="preserve">Outdoor seating areas, when located within the min/max street setback, may be counted towards meeting (up to 30%) the required building frontage requirements. </w:t>
      </w:r>
      <w:del w:id="39" w:author="Adrian Hayes-Santos" w:date="2025-09-09T22:46:00Z" w16du:dateUtc="2025-09-10T02:46:00Z">
        <w:r w:rsidDel="00D4198B">
          <w:delText xml:space="preserve">Outdoor seating must be located behind a 3-4-foot screening wall that is integral and aligned with the front building facade. The wall must be architecturally consistent with the materials of the adjoining facade. </w:delText>
        </w:r>
      </w:del>
    </w:p>
    <w:p w14:paraId="1EF02647" w14:textId="77777777" w:rsidR="00E75FA3" w:rsidRDefault="00000000">
      <w:pPr>
        <w:pStyle w:val="List2"/>
      </w:pPr>
      <w:r>
        <w:t>4.</w:t>
      </w:r>
      <w:r>
        <w:tab/>
        <w:t xml:space="preserve">The appropriate reviewing board may consider alternative proposals for meeting building frontage requirements, including public art installations, innovative and unique landscape/hardscape improvements, or similar methods, which enhance the public realm and create a consistent urban form along the street. </w:t>
      </w:r>
    </w:p>
    <w:p w14:paraId="7DF93347" w14:textId="77777777" w:rsidR="00E75FA3" w:rsidRDefault="00000000">
      <w:pPr>
        <w:pStyle w:val="List2"/>
      </w:pPr>
      <w:r>
        <w:t>5.</w:t>
      </w:r>
      <w:r>
        <w:tab/>
        <w:t xml:space="preserve">A preserved high quality heritage tree canopy within the street setback range may count towards meeting the building frontage requirement. </w:t>
      </w:r>
    </w:p>
    <w:p w14:paraId="5C31218E" w14:textId="77777777" w:rsidR="00E75FA3" w:rsidRDefault="00000000">
      <w:pPr>
        <w:pStyle w:val="List2"/>
      </w:pPr>
      <w:r>
        <w:t>6.</w:t>
      </w:r>
      <w:r>
        <w:tab/>
        <w:t xml:space="preserve">The ground floor along the street frontages must contain active uses oriented to the street. Active uses may include, but are not limited to, display or floor areas for retail uses; waiting and seating areas for restaurants; atriums, lobbies, amenity areas, or dining areas for hotels or multi-family residential buildings; or ground floor offices. Active uses must be concentrated along storefront and principal designated streets. In the event that all of the abutting roadways are local streets, active ground floor uses must be concentrated along the most primary local street as determined by existing or anticipated pedestrian traffic. </w:t>
      </w:r>
    </w:p>
    <w:p w14:paraId="63E11AAD" w14:textId="77777777" w:rsidR="00E75FA3" w:rsidRDefault="00000000">
      <w:pPr>
        <w:pStyle w:val="List2"/>
      </w:pPr>
      <w:r>
        <w:t>7.</w:t>
      </w:r>
      <w:r>
        <w:tab/>
        <w:t xml:space="preserve">In order to make ground floor commercial spaces viable and ready for operation, the owner/developer shall complete, prior to the issuance of any Certificate of Occupancy for the associated building or development, the installation of all mechanical, electrical plumbing, and fire protection infrastructure necessary for general tenant operability. The owner/developer shall also provide exhaust ventilation and grease interceptors during construction of the initial building shell. Grease interceptor size will be determined by GRU during the grease trap/interceptor permitting process and must provide adequate capacity to serve all prospective ground floor tenant spaces. </w:t>
      </w:r>
    </w:p>
    <w:p w14:paraId="4DC953BC" w14:textId="77777777" w:rsidR="00E75FA3" w:rsidRDefault="00000000">
      <w:pPr>
        <w:pStyle w:val="List1"/>
      </w:pPr>
      <w:r>
        <w:t>C.</w:t>
      </w:r>
      <w:r>
        <w:tab/>
      </w:r>
      <w:r>
        <w:rPr>
          <w:i/>
        </w:rPr>
        <w:t>Building placement and setbacks.</w:t>
      </w:r>
      <w:r>
        <w:t xml:space="preserve"> The placement of a building on a site is critical to creating a vital and coherent public realm. The building placement and setback standards shall shape the public realm and strengthen the physical and functional character of the area. Figure V-5 depicts the types of setbacks. </w:t>
      </w:r>
    </w:p>
    <w:p w14:paraId="3F9E3AEC" w14:textId="77777777" w:rsidR="00E75FA3" w:rsidRDefault="00E75FA3">
      <w:pPr>
        <w:pStyle w:val="Block1"/>
      </w:pPr>
    </w:p>
    <w:p w14:paraId="34475197" w14:textId="77777777" w:rsidR="00E75FA3" w:rsidRDefault="00000000">
      <w:r>
        <w:rPr>
          <w:b/>
        </w:rPr>
        <w:lastRenderedPageBreak/>
        <w:t>Figure V-5: Building Setbacks</w:t>
      </w:r>
      <w:r>
        <w:br/>
      </w:r>
    </w:p>
    <w:p w14:paraId="2F11F03D" w14:textId="77777777" w:rsidR="00E75FA3" w:rsidRDefault="00000000">
      <w:r>
        <w:rPr>
          <w:noProof/>
        </w:rPr>
        <w:drawing>
          <wp:inline distT="0" distB="0" distL="0" distR="0" wp14:anchorId="66D25448" wp14:editId="2DF82992">
            <wp:extent cx="2743200" cy="2273300"/>
            <wp:effectExtent l="0" t="0" r="0" b="0"/>
            <wp:docPr id="5" name="Drawing 4" descr="FigV-5.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2743200" cy="2273300"/>
                    </a:xfrm>
                    <a:prstGeom prst="rect">
                      <a:avLst/>
                    </a:prstGeom>
                  </pic:spPr>
                </pic:pic>
              </a:graphicData>
            </a:graphic>
          </wp:inline>
        </w:drawing>
      </w:r>
    </w:p>
    <w:p w14:paraId="5E3A1A97" w14:textId="77777777" w:rsidR="00E75FA3" w:rsidRDefault="00000000">
      <w:pPr>
        <w:pStyle w:val="List2"/>
      </w:pPr>
      <w:r>
        <w:t>1.</w:t>
      </w:r>
      <w:r>
        <w:tab/>
        <w:t xml:space="preserve">Building placement requirements shall be measured from the back of curb instead of the front property line, with the following exceptions: </w:t>
      </w:r>
    </w:p>
    <w:p w14:paraId="761B092A" w14:textId="77777777" w:rsidR="00E75FA3" w:rsidRDefault="00000000">
      <w:pPr>
        <w:pStyle w:val="List3"/>
      </w:pPr>
      <w:r>
        <w:t>a.</w:t>
      </w:r>
      <w:r>
        <w:tab/>
        <w:t xml:space="preserve">In the absence of curbs, shall be measured from the edge of pavement. </w:t>
      </w:r>
    </w:p>
    <w:p w14:paraId="063B8932" w14:textId="77777777" w:rsidR="00E75FA3" w:rsidRDefault="00000000">
      <w:pPr>
        <w:pStyle w:val="List3"/>
      </w:pPr>
      <w:r>
        <w:t>b.</w:t>
      </w:r>
      <w:r>
        <w:tab/>
        <w:t xml:space="preserve">Where the required building placement falls within a public right-of-way, it shall be shifted to the property line instead. </w:t>
      </w:r>
    </w:p>
    <w:p w14:paraId="350AFD3C" w14:textId="77777777" w:rsidR="00E75FA3" w:rsidRDefault="00000000">
      <w:pPr>
        <w:pStyle w:val="List2"/>
      </w:pPr>
      <w:r>
        <w:t>2.</w:t>
      </w:r>
      <w:r>
        <w:tab/>
        <w:t xml:space="preserve">Building placement requirements shall be comprised of a landscape zone, a public sidewalk zone and a building frontage zone. Figure V-6 depicts the required configuration of these zones in relation to the street curb and building. The required minimum widths for the landscape and sidewalks zones are listed within Table V-2. The building frontage zone shall be a minimum of five feet in all locations. Section 30-4.13 D. contains additional standards for the design of the building frontage zone. </w:t>
      </w:r>
    </w:p>
    <w:p w14:paraId="01A1B7E0" w14:textId="77777777" w:rsidR="00E75FA3" w:rsidRDefault="00E75FA3">
      <w:pPr>
        <w:pStyle w:val="Block2"/>
      </w:pPr>
    </w:p>
    <w:p w14:paraId="3417AE05" w14:textId="77777777" w:rsidR="00E75FA3" w:rsidRDefault="00000000">
      <w:r>
        <w:rPr>
          <w:b/>
        </w:rPr>
        <w:t>Figure V-6: Public Realm Zones</w:t>
      </w:r>
      <w:r>
        <w:br/>
      </w:r>
    </w:p>
    <w:p w14:paraId="0B7BBEA7" w14:textId="77777777" w:rsidR="00E75FA3" w:rsidRDefault="00000000">
      <w:r>
        <w:rPr>
          <w:noProof/>
        </w:rPr>
        <w:drawing>
          <wp:inline distT="0" distB="0" distL="0" distR="0" wp14:anchorId="245F9098" wp14:editId="013AE6CC">
            <wp:extent cx="2590800" cy="1447800"/>
            <wp:effectExtent l="0" t="0" r="0" b="0"/>
            <wp:docPr id="6" name="Drawing 5" descr="FigV-6.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2590800" cy="1447800"/>
                    </a:xfrm>
                    <a:prstGeom prst="rect">
                      <a:avLst/>
                    </a:prstGeom>
                  </pic:spPr>
                </pic:pic>
              </a:graphicData>
            </a:graphic>
          </wp:inline>
        </w:drawing>
      </w:r>
    </w:p>
    <w:p w14:paraId="254DBA90" w14:textId="77777777" w:rsidR="00E75FA3" w:rsidRDefault="00000000">
      <w:pPr>
        <w:pStyle w:val="List2"/>
      </w:pPr>
      <w:r>
        <w:t>3.</w:t>
      </w:r>
      <w:r>
        <w:tab/>
        <w:t xml:space="preserve">Side and rear setbacks are minimums and shall be measured from shared property lines. </w:t>
      </w:r>
    </w:p>
    <w:p w14:paraId="31FAF6C0" w14:textId="50BBBFBC" w:rsidR="00E75FA3" w:rsidRDefault="00000000">
      <w:pPr>
        <w:pStyle w:val="List2"/>
      </w:pPr>
      <w:r>
        <w:t>4.</w:t>
      </w:r>
      <w:r>
        <w:tab/>
        <w:t>The following shall not be located within the public sidewalk zone; utility poles including electrical transmission and distribution poles; light poles; mechanical equipment as defined in section 30-6.10; signs included in section 30-9.2A;</w:t>
      </w:r>
      <w:ins w:id="40" w:author="Adrian Hayes-Santos" w:date="2025-09-09T22:46:00Z" w16du:dateUtc="2025-09-10T02:46:00Z">
        <w:r w:rsidR="0011469D">
          <w:t xml:space="preserve"> trees,</w:t>
        </w:r>
      </w:ins>
      <w:r>
        <w:t xml:space="preserve"> and street furniture including benches, trash receptacles, and bicycle racks. </w:t>
      </w:r>
    </w:p>
    <w:p w14:paraId="03D8EA13" w14:textId="77777777" w:rsidR="00E75FA3" w:rsidRDefault="00000000">
      <w:pPr>
        <w:pStyle w:val="List2"/>
      </w:pPr>
      <w:r>
        <w:lastRenderedPageBreak/>
        <w:t>5.</w:t>
      </w:r>
      <w:r>
        <w:tab/>
        <w:t xml:space="preserve">Where multiple buildings are proposed within a development, the placement of buildings at the rear of a site is allowed as long as one or more buildings are placed along the front of the site meeting the building placement and setback and building frontage requirements of this division. Figure V-7 depicts the required configuration of multiple buildings on a site, such as within a shopping center. Streets or access drives shall be incorporated into the site to break it down into smaller lots/blocks (platting will not be required). The primary access drive shall be centered on the anchor building and shall be lined with buildings, which shall meet the required frontage standards along the street and access drive. </w:t>
      </w:r>
    </w:p>
    <w:p w14:paraId="33988D38" w14:textId="77777777" w:rsidR="00E75FA3" w:rsidRDefault="00E75FA3">
      <w:pPr>
        <w:pStyle w:val="Block2"/>
      </w:pPr>
    </w:p>
    <w:p w14:paraId="7E6E62E9" w14:textId="77777777" w:rsidR="00E75FA3" w:rsidRDefault="00000000">
      <w:pPr>
        <w:pStyle w:val="ImageCaptionAboveLeft"/>
      </w:pPr>
      <w:r>
        <w:t>Figure V-7: Multiple Buildings on a Site</w:t>
      </w:r>
      <w:r>
        <w:br/>
      </w:r>
    </w:p>
    <w:p w14:paraId="6BD58ABA" w14:textId="77777777" w:rsidR="00E75FA3" w:rsidRDefault="00000000">
      <w:pPr>
        <w:pStyle w:val="ImageLeft"/>
      </w:pPr>
      <w:r>
        <w:rPr>
          <w:noProof/>
        </w:rPr>
        <w:drawing>
          <wp:inline distT="0" distB="0" distL="0" distR="0" wp14:anchorId="4BB4CFD7" wp14:editId="729639A1">
            <wp:extent cx="5334000" cy="2235200"/>
            <wp:effectExtent l="0" t="0" r="0" b="0"/>
            <wp:docPr id="7" name="Drawing 6" descr="FigV-7.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334000" cy="2235200"/>
                    </a:xfrm>
                    <a:prstGeom prst="rect">
                      <a:avLst/>
                    </a:prstGeom>
                  </pic:spPr>
                </pic:pic>
              </a:graphicData>
            </a:graphic>
          </wp:inline>
        </w:drawing>
      </w:r>
    </w:p>
    <w:p w14:paraId="7A37F063" w14:textId="77777777" w:rsidR="00E75FA3" w:rsidRDefault="00000000">
      <w:pPr>
        <w:pStyle w:val="List1"/>
      </w:pPr>
      <w:r>
        <w:t>D.</w:t>
      </w:r>
      <w:r>
        <w:tab/>
      </w:r>
      <w:r>
        <w:rPr>
          <w:i/>
        </w:rPr>
        <w:t>Building frontage zone requirements.</w:t>
      </w:r>
      <w:r>
        <w:t xml:space="preserve"> All development shall provide a minimum five-foot wide building frontage zone behind the public sidewalk, and buildings shall have at least one type of building frontage incorporated into its design. Table V-3 contains the dimensional requirements for the various types of building frontages allowed. The intent of the building frontage zone is to provide a transition between the public street/sidewalk and the building. The type of activity conducted in the private frontage zone depends on the nature of the proposed use (Figure V-8). For a commercial building, the intent of the private frontage zone is to attract customers into the business. For a residential site, the intent of the private frontage zone is to provide for a private outdoor space and establish a separation from the public sidewalk for the ground floor rooms. </w:t>
      </w:r>
    </w:p>
    <w:p w14:paraId="4F0DF8AE" w14:textId="77777777" w:rsidR="00E75FA3" w:rsidRDefault="00E75FA3">
      <w:pPr>
        <w:pStyle w:val="Block1"/>
      </w:pPr>
    </w:p>
    <w:p w14:paraId="660A08A5" w14:textId="77777777" w:rsidR="00E75FA3" w:rsidRDefault="00000000">
      <w:pPr>
        <w:pStyle w:val="ImageCaptionAboveLeft"/>
      </w:pPr>
      <w:r>
        <w:lastRenderedPageBreak/>
        <w:t>Figure V-8: Examples of Building Frontage Zone Activity</w:t>
      </w:r>
      <w:r>
        <w:br/>
      </w:r>
    </w:p>
    <w:p w14:paraId="29FA8F30" w14:textId="77777777" w:rsidR="00E75FA3" w:rsidRDefault="00000000">
      <w:pPr>
        <w:pStyle w:val="ImageLeft"/>
      </w:pPr>
      <w:r>
        <w:rPr>
          <w:noProof/>
        </w:rPr>
        <w:drawing>
          <wp:inline distT="0" distB="0" distL="0" distR="0" wp14:anchorId="082DC895" wp14:editId="5F74AF9A">
            <wp:extent cx="5207000" cy="5791200"/>
            <wp:effectExtent l="0" t="0" r="0" b="0"/>
            <wp:docPr id="8" name="Drawing 7" descr="FigV-8.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207000" cy="5791200"/>
                    </a:xfrm>
                    <a:prstGeom prst="rect">
                      <a:avLst/>
                    </a:prstGeom>
                  </pic:spPr>
                </pic:pic>
              </a:graphicData>
            </a:graphic>
          </wp:inline>
        </w:drawing>
      </w:r>
    </w:p>
    <w:p w14:paraId="0C53F7D6" w14:textId="77777777" w:rsidR="00E75FA3" w:rsidRDefault="00000000">
      <w:pPr>
        <w:pStyle w:val="Block1"/>
      </w:pPr>
      <w:r>
        <w:rPr>
          <w:b/>
        </w:rPr>
        <w:t>Table V-3: Building Frontage Dimensional Standards</w:t>
      </w:r>
    </w:p>
    <w:tbl>
      <w:tblPr>
        <w:tblStyle w:val="Table1eff89743-4805-4fe9-992f-69cfde47fd05"/>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14"/>
        <w:gridCol w:w="3114"/>
        <w:gridCol w:w="3112"/>
      </w:tblGrid>
      <w:tr w:rsidR="00E75FA3" w14:paraId="568D1DEE" w14:textId="77777777">
        <w:tc>
          <w:tcPr>
            <w:tcW w:w="1667" w:type="pct"/>
            <w:shd w:val="clear" w:color="auto" w:fill="C0C0C0"/>
          </w:tcPr>
          <w:p w14:paraId="0C578697" w14:textId="77777777" w:rsidR="00E75FA3" w:rsidRDefault="00000000">
            <w:r>
              <w:rPr>
                <w:b/>
                <w:sz w:val="22"/>
              </w:rPr>
              <w:t>Storefront</w:t>
            </w:r>
          </w:p>
        </w:tc>
        <w:tc>
          <w:tcPr>
            <w:tcW w:w="1667" w:type="pct"/>
            <w:shd w:val="clear" w:color="auto" w:fill="C0C0C0"/>
          </w:tcPr>
          <w:p w14:paraId="14D30B07" w14:textId="77777777" w:rsidR="00E75FA3" w:rsidRDefault="00000000">
            <w:r>
              <w:rPr>
                <w:b/>
                <w:sz w:val="22"/>
              </w:rPr>
              <w:t>Gallery</w:t>
            </w:r>
          </w:p>
        </w:tc>
        <w:tc>
          <w:tcPr>
            <w:tcW w:w="1667" w:type="pct"/>
            <w:shd w:val="clear" w:color="auto" w:fill="C0C0C0"/>
          </w:tcPr>
          <w:p w14:paraId="7F5AB98C" w14:textId="77777777" w:rsidR="00E75FA3" w:rsidRDefault="00000000">
            <w:r>
              <w:rPr>
                <w:b/>
                <w:sz w:val="22"/>
              </w:rPr>
              <w:t>Arcade</w:t>
            </w:r>
          </w:p>
        </w:tc>
      </w:tr>
      <w:tr w:rsidR="00E75FA3" w14:paraId="612FB4BD" w14:textId="77777777">
        <w:tc>
          <w:tcPr>
            <w:tcW w:w="1667" w:type="pct"/>
          </w:tcPr>
          <w:p w14:paraId="7EC206DA" w14:textId="77777777" w:rsidR="00E75FA3" w:rsidRDefault="00000000">
            <w:r>
              <w:rPr>
                <w:noProof/>
              </w:rPr>
              <w:lastRenderedPageBreak/>
              <w:drawing>
                <wp:inline distT="0" distB="0" distL="0" distR="0" wp14:anchorId="1A819EFC" wp14:editId="79BCDC92">
                  <wp:extent cx="1371600" cy="2425700"/>
                  <wp:effectExtent l="0" t="0" r="0" b="0"/>
                  <wp:docPr id="9" name="Drawing 8" descr="TableV-3storefront.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1371600" cy="2425700"/>
                          </a:xfrm>
                          <a:prstGeom prst="rect">
                            <a:avLst/>
                          </a:prstGeom>
                        </pic:spPr>
                      </pic:pic>
                    </a:graphicData>
                  </a:graphic>
                </wp:inline>
              </w:drawing>
            </w:r>
          </w:p>
        </w:tc>
        <w:tc>
          <w:tcPr>
            <w:tcW w:w="1667" w:type="pct"/>
          </w:tcPr>
          <w:p w14:paraId="748DDFC3" w14:textId="77777777" w:rsidR="00E75FA3" w:rsidRDefault="00000000">
            <w:r>
              <w:rPr>
                <w:noProof/>
              </w:rPr>
              <w:drawing>
                <wp:inline distT="0" distB="0" distL="0" distR="0" wp14:anchorId="5D66C1A0" wp14:editId="4A1F093E">
                  <wp:extent cx="1524000" cy="2540000"/>
                  <wp:effectExtent l="0" t="0" r="0" b="0"/>
                  <wp:docPr id="10" name="Drawing 9" descr="TableV-3Gallery.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1524000" cy="2540000"/>
                          </a:xfrm>
                          <a:prstGeom prst="rect">
                            <a:avLst/>
                          </a:prstGeom>
                        </pic:spPr>
                      </pic:pic>
                    </a:graphicData>
                  </a:graphic>
                </wp:inline>
              </w:drawing>
            </w:r>
          </w:p>
        </w:tc>
        <w:tc>
          <w:tcPr>
            <w:tcW w:w="1667" w:type="pct"/>
          </w:tcPr>
          <w:p w14:paraId="01CE44BD" w14:textId="77777777" w:rsidR="00E75FA3" w:rsidRDefault="00000000">
            <w:r>
              <w:rPr>
                <w:noProof/>
              </w:rPr>
              <w:drawing>
                <wp:inline distT="0" distB="0" distL="0" distR="0" wp14:anchorId="23B25B81" wp14:editId="0C6D1E63">
                  <wp:extent cx="1524000" cy="2501900"/>
                  <wp:effectExtent l="0" t="0" r="0" b="0"/>
                  <wp:docPr id="11" name="Drawing 10" descr="TableV-3Arcade.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1524000" cy="2501900"/>
                          </a:xfrm>
                          <a:prstGeom prst="rect">
                            <a:avLst/>
                          </a:prstGeom>
                        </pic:spPr>
                      </pic:pic>
                    </a:graphicData>
                  </a:graphic>
                </wp:inline>
              </w:drawing>
            </w:r>
          </w:p>
        </w:tc>
      </w:tr>
      <w:tr w:rsidR="00E75FA3" w14:paraId="2B43C437" w14:textId="77777777">
        <w:tc>
          <w:tcPr>
            <w:tcW w:w="1667" w:type="pct"/>
          </w:tcPr>
          <w:p w14:paraId="7E35ABB2" w14:textId="77777777" w:rsidR="00E75FA3" w:rsidRDefault="00000000">
            <w:r>
              <w:rPr>
                <w:sz w:val="22"/>
              </w:rPr>
              <w:t xml:space="preserve">1. Width: 25% of façade width min. </w:t>
            </w:r>
          </w:p>
        </w:tc>
        <w:tc>
          <w:tcPr>
            <w:tcW w:w="1667" w:type="pct"/>
          </w:tcPr>
          <w:p w14:paraId="6C08D83A" w14:textId="77777777" w:rsidR="00E75FA3" w:rsidRDefault="00000000">
            <w:r>
              <w:rPr>
                <w:sz w:val="22"/>
              </w:rPr>
              <w:t xml:space="preserve">1. Width: 75% of façade width min. </w:t>
            </w:r>
          </w:p>
        </w:tc>
        <w:tc>
          <w:tcPr>
            <w:tcW w:w="1667" w:type="pct"/>
          </w:tcPr>
          <w:p w14:paraId="2A5C1FFC" w14:textId="77777777" w:rsidR="00E75FA3" w:rsidRDefault="00000000">
            <w:r>
              <w:rPr>
                <w:sz w:val="22"/>
              </w:rPr>
              <w:t xml:space="preserve">1. Width: 75% of façade width min. </w:t>
            </w:r>
          </w:p>
        </w:tc>
      </w:tr>
      <w:tr w:rsidR="00E75FA3" w14:paraId="0BAA01C8" w14:textId="77777777">
        <w:tc>
          <w:tcPr>
            <w:tcW w:w="1667" w:type="pct"/>
          </w:tcPr>
          <w:p w14:paraId="61CB3843" w14:textId="77777777" w:rsidR="00E75FA3" w:rsidRDefault="00000000">
            <w:r>
              <w:rPr>
                <w:sz w:val="22"/>
              </w:rPr>
              <w:t xml:space="preserve">2. Depth: 5' min. </w:t>
            </w:r>
          </w:p>
        </w:tc>
        <w:tc>
          <w:tcPr>
            <w:tcW w:w="1667" w:type="pct"/>
          </w:tcPr>
          <w:p w14:paraId="4C3A4AB7" w14:textId="77777777" w:rsidR="00E75FA3" w:rsidRDefault="00000000">
            <w:r>
              <w:rPr>
                <w:sz w:val="22"/>
              </w:rPr>
              <w:t xml:space="preserve">2. Depth: 8' min. </w:t>
            </w:r>
          </w:p>
        </w:tc>
        <w:tc>
          <w:tcPr>
            <w:tcW w:w="1667" w:type="pct"/>
          </w:tcPr>
          <w:p w14:paraId="7351294A" w14:textId="77777777" w:rsidR="00E75FA3" w:rsidRDefault="00000000">
            <w:r>
              <w:rPr>
                <w:sz w:val="22"/>
              </w:rPr>
              <w:t xml:space="preserve">2. Depth: 8' min. </w:t>
            </w:r>
          </w:p>
        </w:tc>
      </w:tr>
      <w:tr w:rsidR="00E75FA3" w14:paraId="235436E8" w14:textId="77777777">
        <w:tc>
          <w:tcPr>
            <w:tcW w:w="1667" w:type="pct"/>
          </w:tcPr>
          <w:p w14:paraId="14131FEA" w14:textId="77777777" w:rsidR="00E75FA3" w:rsidRDefault="00000000">
            <w:r>
              <w:rPr>
                <w:sz w:val="22"/>
              </w:rPr>
              <w:t xml:space="preserve">3. Clear Height: 8' min. </w:t>
            </w:r>
          </w:p>
        </w:tc>
        <w:tc>
          <w:tcPr>
            <w:tcW w:w="1667" w:type="pct"/>
          </w:tcPr>
          <w:p w14:paraId="3CBC07B5" w14:textId="77777777" w:rsidR="00E75FA3" w:rsidRDefault="00E75FA3"/>
        </w:tc>
        <w:tc>
          <w:tcPr>
            <w:tcW w:w="1667" w:type="pct"/>
          </w:tcPr>
          <w:p w14:paraId="14809155" w14:textId="77777777" w:rsidR="00E75FA3" w:rsidRDefault="00E75FA3"/>
        </w:tc>
      </w:tr>
      <w:tr w:rsidR="00E75FA3" w14:paraId="04F48390" w14:textId="77777777">
        <w:tc>
          <w:tcPr>
            <w:tcW w:w="1667" w:type="pct"/>
          </w:tcPr>
          <w:p w14:paraId="70CB31A1" w14:textId="77777777" w:rsidR="00E75FA3" w:rsidRDefault="00000000">
            <w:r>
              <w:rPr>
                <w:sz w:val="22"/>
              </w:rPr>
              <w:t xml:space="preserve">3. Clear Height: 12' min. (1st floor) </w:t>
            </w:r>
          </w:p>
        </w:tc>
        <w:tc>
          <w:tcPr>
            <w:tcW w:w="1667" w:type="pct"/>
          </w:tcPr>
          <w:p w14:paraId="3E3BD50A" w14:textId="77777777" w:rsidR="00E75FA3" w:rsidRDefault="00000000">
            <w:r>
              <w:rPr>
                <w:sz w:val="22"/>
              </w:rPr>
              <w:t xml:space="preserve">3. Clear Height: 12' min. (1st floor) </w:t>
            </w:r>
          </w:p>
        </w:tc>
        <w:tc>
          <w:tcPr>
            <w:tcW w:w="1667" w:type="pct"/>
          </w:tcPr>
          <w:p w14:paraId="1868BBAC" w14:textId="77777777" w:rsidR="00E75FA3" w:rsidRDefault="00E75FA3"/>
        </w:tc>
      </w:tr>
      <w:tr w:rsidR="00E75FA3" w14:paraId="5CE3A187" w14:textId="77777777">
        <w:tc>
          <w:tcPr>
            <w:tcW w:w="1667" w:type="pct"/>
            <w:shd w:val="clear" w:color="auto" w:fill="C0C0C0"/>
          </w:tcPr>
          <w:p w14:paraId="3367E921" w14:textId="77777777" w:rsidR="00E75FA3" w:rsidRDefault="00000000">
            <w:r>
              <w:rPr>
                <w:b/>
                <w:sz w:val="22"/>
              </w:rPr>
              <w:t>Courtyard</w:t>
            </w:r>
          </w:p>
        </w:tc>
        <w:tc>
          <w:tcPr>
            <w:tcW w:w="1667" w:type="pct"/>
            <w:shd w:val="clear" w:color="auto" w:fill="C0C0C0"/>
          </w:tcPr>
          <w:p w14:paraId="34676B35" w14:textId="77777777" w:rsidR="00E75FA3" w:rsidRDefault="00000000">
            <w:r>
              <w:rPr>
                <w:b/>
                <w:sz w:val="22"/>
              </w:rPr>
              <w:t>Stoop</w:t>
            </w:r>
          </w:p>
        </w:tc>
        <w:tc>
          <w:tcPr>
            <w:tcW w:w="1667" w:type="pct"/>
            <w:shd w:val="clear" w:color="auto" w:fill="C0C0C0"/>
          </w:tcPr>
          <w:p w14:paraId="7E88B062" w14:textId="77777777" w:rsidR="00E75FA3" w:rsidRDefault="00000000">
            <w:r>
              <w:rPr>
                <w:b/>
                <w:sz w:val="22"/>
              </w:rPr>
              <w:t>Porch</w:t>
            </w:r>
          </w:p>
        </w:tc>
      </w:tr>
      <w:tr w:rsidR="00E75FA3" w14:paraId="5B41A1D8" w14:textId="77777777">
        <w:tc>
          <w:tcPr>
            <w:tcW w:w="1667" w:type="pct"/>
          </w:tcPr>
          <w:p w14:paraId="23B890AF" w14:textId="77777777" w:rsidR="00E75FA3" w:rsidRDefault="00000000">
            <w:r>
              <w:rPr>
                <w:noProof/>
              </w:rPr>
              <w:drawing>
                <wp:inline distT="0" distB="0" distL="0" distR="0" wp14:anchorId="51336A1F" wp14:editId="3C7AFCE8">
                  <wp:extent cx="1524000" cy="2362200"/>
                  <wp:effectExtent l="0" t="0" r="0" b="0"/>
                  <wp:docPr id="12" name="Drawing 11" descr="TableV-3Courtyard.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1524000" cy="2362200"/>
                          </a:xfrm>
                          <a:prstGeom prst="rect">
                            <a:avLst/>
                          </a:prstGeom>
                        </pic:spPr>
                      </pic:pic>
                    </a:graphicData>
                  </a:graphic>
                </wp:inline>
              </w:drawing>
            </w:r>
          </w:p>
        </w:tc>
        <w:tc>
          <w:tcPr>
            <w:tcW w:w="1667" w:type="pct"/>
          </w:tcPr>
          <w:p w14:paraId="7A935ED7" w14:textId="77777777" w:rsidR="00E75FA3" w:rsidRDefault="00000000">
            <w:r>
              <w:rPr>
                <w:noProof/>
              </w:rPr>
              <w:drawing>
                <wp:inline distT="0" distB="0" distL="0" distR="0" wp14:anchorId="55451B5C" wp14:editId="57377269">
                  <wp:extent cx="1524000" cy="2425700"/>
                  <wp:effectExtent l="0" t="0" r="0" b="0"/>
                  <wp:docPr id="13" name="Drawing 12" descr="TableV-3Stoop.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1524000" cy="2425700"/>
                          </a:xfrm>
                          <a:prstGeom prst="rect">
                            <a:avLst/>
                          </a:prstGeom>
                        </pic:spPr>
                      </pic:pic>
                    </a:graphicData>
                  </a:graphic>
                </wp:inline>
              </w:drawing>
            </w:r>
          </w:p>
        </w:tc>
        <w:tc>
          <w:tcPr>
            <w:tcW w:w="1667" w:type="pct"/>
          </w:tcPr>
          <w:p w14:paraId="02AA5313" w14:textId="77777777" w:rsidR="00E75FA3" w:rsidRDefault="00000000">
            <w:r>
              <w:rPr>
                <w:noProof/>
              </w:rPr>
              <w:drawing>
                <wp:inline distT="0" distB="0" distL="0" distR="0" wp14:anchorId="052D05C2" wp14:editId="2B428E43">
                  <wp:extent cx="1727200" cy="2438400"/>
                  <wp:effectExtent l="0" t="0" r="0" b="0"/>
                  <wp:docPr id="14" name="Drawing 13" descr="TableV-3Porch.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1727200" cy="2438400"/>
                          </a:xfrm>
                          <a:prstGeom prst="rect">
                            <a:avLst/>
                          </a:prstGeom>
                        </pic:spPr>
                      </pic:pic>
                    </a:graphicData>
                  </a:graphic>
                </wp:inline>
              </w:drawing>
            </w:r>
          </w:p>
        </w:tc>
      </w:tr>
      <w:tr w:rsidR="00E75FA3" w14:paraId="7435A7CB" w14:textId="77777777">
        <w:tc>
          <w:tcPr>
            <w:tcW w:w="1667" w:type="pct"/>
          </w:tcPr>
          <w:p w14:paraId="7FEAC02C" w14:textId="77777777" w:rsidR="00E75FA3" w:rsidRDefault="00000000">
            <w:r>
              <w:rPr>
                <w:sz w:val="22"/>
              </w:rPr>
              <w:t xml:space="preserve">1. Width: 10' min. to 50% of façade width max. </w:t>
            </w:r>
          </w:p>
        </w:tc>
        <w:tc>
          <w:tcPr>
            <w:tcW w:w="1667" w:type="pct"/>
          </w:tcPr>
          <w:p w14:paraId="6BDB4D9F" w14:textId="77777777" w:rsidR="00E75FA3" w:rsidRDefault="00000000">
            <w:r>
              <w:rPr>
                <w:sz w:val="22"/>
              </w:rPr>
              <w:t xml:space="preserve">1. Width: 5' min. to 16' max. </w:t>
            </w:r>
          </w:p>
        </w:tc>
        <w:tc>
          <w:tcPr>
            <w:tcW w:w="1667" w:type="pct"/>
          </w:tcPr>
          <w:p w14:paraId="573DAD7E" w14:textId="77777777" w:rsidR="00E75FA3" w:rsidRDefault="00000000">
            <w:r>
              <w:rPr>
                <w:sz w:val="22"/>
              </w:rPr>
              <w:t xml:space="preserve">1. Width: 12' min. </w:t>
            </w:r>
          </w:p>
        </w:tc>
      </w:tr>
      <w:tr w:rsidR="00E75FA3" w14:paraId="2662001F" w14:textId="77777777">
        <w:tc>
          <w:tcPr>
            <w:tcW w:w="1667" w:type="pct"/>
          </w:tcPr>
          <w:p w14:paraId="4972FB99" w14:textId="77777777" w:rsidR="00E75FA3" w:rsidRDefault="00000000">
            <w:r>
              <w:rPr>
                <w:sz w:val="22"/>
              </w:rPr>
              <w:t xml:space="preserve">2. Depth: 10' min/20' max. </w:t>
            </w:r>
          </w:p>
        </w:tc>
        <w:tc>
          <w:tcPr>
            <w:tcW w:w="1667" w:type="pct"/>
          </w:tcPr>
          <w:p w14:paraId="5B2B094D" w14:textId="77777777" w:rsidR="00E75FA3" w:rsidRDefault="00000000">
            <w:r>
              <w:rPr>
                <w:sz w:val="22"/>
              </w:rPr>
              <w:t xml:space="preserve">2. Depth: 5' to 8' </w:t>
            </w:r>
          </w:p>
        </w:tc>
        <w:tc>
          <w:tcPr>
            <w:tcW w:w="1667" w:type="pct"/>
          </w:tcPr>
          <w:p w14:paraId="1D10BE52" w14:textId="77777777" w:rsidR="00E75FA3" w:rsidRDefault="00000000">
            <w:r>
              <w:rPr>
                <w:sz w:val="22"/>
              </w:rPr>
              <w:t xml:space="preserve">2. Depth: 8' min. </w:t>
            </w:r>
          </w:p>
        </w:tc>
      </w:tr>
      <w:tr w:rsidR="00E75FA3" w14:paraId="39C5FFB8" w14:textId="77777777">
        <w:tc>
          <w:tcPr>
            <w:tcW w:w="1667" w:type="pct"/>
          </w:tcPr>
          <w:p w14:paraId="18AB5ECF" w14:textId="77777777" w:rsidR="00E75FA3" w:rsidRDefault="00000000">
            <w:r>
              <w:rPr>
                <w:sz w:val="22"/>
              </w:rPr>
              <w:t xml:space="preserve">3. Elevation: 18" max. above grade. </w:t>
            </w:r>
          </w:p>
        </w:tc>
        <w:tc>
          <w:tcPr>
            <w:tcW w:w="1667" w:type="pct"/>
          </w:tcPr>
          <w:p w14:paraId="0160F1DC" w14:textId="77777777" w:rsidR="00E75FA3" w:rsidRDefault="00000000">
            <w:r>
              <w:rPr>
                <w:sz w:val="22"/>
              </w:rPr>
              <w:t xml:space="preserve">3. Clear Height: 8' </w:t>
            </w:r>
          </w:p>
        </w:tc>
        <w:tc>
          <w:tcPr>
            <w:tcW w:w="1667" w:type="pct"/>
          </w:tcPr>
          <w:p w14:paraId="7F2B4369" w14:textId="77777777" w:rsidR="00E75FA3" w:rsidRDefault="00000000">
            <w:r>
              <w:rPr>
                <w:sz w:val="22"/>
              </w:rPr>
              <w:t xml:space="preserve">3. Clear Height: 8' min. </w:t>
            </w:r>
          </w:p>
        </w:tc>
      </w:tr>
      <w:tr w:rsidR="00E75FA3" w14:paraId="2310CDDA" w14:textId="77777777">
        <w:tc>
          <w:tcPr>
            <w:tcW w:w="1667" w:type="pct"/>
          </w:tcPr>
          <w:p w14:paraId="7BEFFC7F" w14:textId="77777777" w:rsidR="00E75FA3" w:rsidRDefault="00E75FA3"/>
        </w:tc>
        <w:tc>
          <w:tcPr>
            <w:tcW w:w="1667" w:type="pct"/>
          </w:tcPr>
          <w:p w14:paraId="40B69F5B" w14:textId="77777777" w:rsidR="00E75FA3" w:rsidRDefault="00000000">
            <w:r>
              <w:rPr>
                <w:sz w:val="22"/>
              </w:rPr>
              <w:t xml:space="preserve">4. Elevation: 21" min. above grade. </w:t>
            </w:r>
          </w:p>
        </w:tc>
        <w:tc>
          <w:tcPr>
            <w:tcW w:w="1667" w:type="pct"/>
          </w:tcPr>
          <w:p w14:paraId="390C2C6B" w14:textId="77777777" w:rsidR="00E75FA3" w:rsidRDefault="00000000">
            <w:r>
              <w:rPr>
                <w:sz w:val="22"/>
              </w:rPr>
              <w:t xml:space="preserve">4. Elevation: 21" min. above grade. </w:t>
            </w:r>
          </w:p>
        </w:tc>
      </w:tr>
    </w:tbl>
    <w:p w14:paraId="56B5FAE3" w14:textId="77777777" w:rsidR="00E75FA3" w:rsidRDefault="00E75FA3"/>
    <w:p w14:paraId="1E66B660" w14:textId="77777777" w:rsidR="00E75FA3" w:rsidRDefault="00000000">
      <w:r>
        <w:rPr>
          <w:b/>
        </w:rPr>
        <w:lastRenderedPageBreak/>
        <w:t>Note:</w:t>
      </w:r>
      <w:r>
        <w:t xml:space="preserve"> See Article II for definitions of frontages. </w:t>
      </w:r>
    </w:p>
    <w:p w14:paraId="656F4788" w14:textId="77777777" w:rsidR="00E75FA3" w:rsidRDefault="00000000">
      <w:pPr>
        <w:pStyle w:val="List2"/>
      </w:pPr>
      <w:r>
        <w:t>1.</w:t>
      </w:r>
      <w:r>
        <w:tab/>
      </w:r>
      <w:r>
        <w:rPr>
          <w:i/>
        </w:rPr>
        <w:t>Building frontage standards, general.</w:t>
      </w:r>
    </w:p>
    <w:p w14:paraId="79181142" w14:textId="77777777" w:rsidR="00E75FA3" w:rsidRDefault="00000000">
      <w:pPr>
        <w:pStyle w:val="List3"/>
      </w:pPr>
      <w:r>
        <w:t xml:space="preserve"> a.</w:t>
      </w:r>
      <w:r>
        <w:tab/>
        <w:t xml:space="preserve">In addition to the encroachments shown in Table V-3, cantilevered balconies, bay windows and roof overhangs are allowed to encroach into the building frontage zone. </w:t>
      </w:r>
    </w:p>
    <w:p w14:paraId="2B5AFD8D" w14:textId="77777777" w:rsidR="00E75FA3" w:rsidRDefault="00000000">
      <w:pPr>
        <w:pStyle w:val="List3"/>
      </w:pPr>
      <w:r>
        <w:t>b.</w:t>
      </w:r>
      <w:r>
        <w:tab/>
        <w:t xml:space="preserve">Street furniture such as benches, trash receptacles, or bicycle racks may be installed within the building frontage zone; however, permanent fencing is prohibited. </w:t>
      </w:r>
    </w:p>
    <w:p w14:paraId="5CBDC557" w14:textId="77777777" w:rsidR="00E75FA3" w:rsidRDefault="00000000">
      <w:pPr>
        <w:pStyle w:val="List2"/>
      </w:pPr>
      <w:r>
        <w:t>2.</w:t>
      </w:r>
      <w:r>
        <w:tab/>
      </w:r>
      <w:r>
        <w:rPr>
          <w:i/>
        </w:rPr>
        <w:t>Standards for storefronts, awnings and canopies.</w:t>
      </w:r>
    </w:p>
    <w:p w14:paraId="77488081" w14:textId="77777777" w:rsidR="00E75FA3" w:rsidRDefault="00000000">
      <w:pPr>
        <w:pStyle w:val="List3"/>
      </w:pPr>
      <w:r>
        <w:t xml:space="preserve"> a.</w:t>
      </w:r>
      <w:r>
        <w:tab/>
        <w:t xml:space="preserve">Storefront doors shall not be recessed more than five feet from the front façade. Recessed doors shall have angled walls leading to the door to promote the visibility of the entrance. </w:t>
      </w:r>
    </w:p>
    <w:p w14:paraId="3376D644" w14:textId="77777777" w:rsidR="00E75FA3" w:rsidRDefault="00000000">
      <w:pPr>
        <w:pStyle w:val="List3"/>
      </w:pPr>
      <w:r>
        <w:t>b.</w:t>
      </w:r>
      <w:r>
        <w:tab/>
        <w:t xml:space="preserve">Awnings and canopies shall not cover building architectural elements including but not limited to cornices or ornamental features. </w:t>
      </w:r>
    </w:p>
    <w:p w14:paraId="7106BCDA" w14:textId="77777777" w:rsidR="00E75FA3" w:rsidRDefault="00000000">
      <w:pPr>
        <w:pStyle w:val="List3"/>
      </w:pPr>
      <w:r>
        <w:t>c.</w:t>
      </w:r>
      <w:r>
        <w:tab/>
        <w:t xml:space="preserve">High gloss or plasticized fabrics and aluminum are not allowed for awnings. </w:t>
      </w:r>
    </w:p>
    <w:p w14:paraId="2A87E258" w14:textId="77777777" w:rsidR="00E75FA3" w:rsidRDefault="00000000">
      <w:pPr>
        <w:pStyle w:val="List3"/>
      </w:pPr>
      <w:r>
        <w:t>d.</w:t>
      </w:r>
      <w:r>
        <w:tab/>
        <w:t xml:space="preserve">Backlit awnings are not permitted. </w:t>
      </w:r>
    </w:p>
    <w:p w14:paraId="3A031A38" w14:textId="77777777" w:rsidR="00E75FA3" w:rsidRDefault="00000000">
      <w:pPr>
        <w:pStyle w:val="List3"/>
      </w:pPr>
      <w:r>
        <w:t>e.</w:t>
      </w:r>
      <w:r>
        <w:tab/>
        <w:t xml:space="preserve">Awning shall match the width of the window or door opening and shall enhance the architectural features of the building. </w:t>
      </w:r>
    </w:p>
    <w:p w14:paraId="24119E6D" w14:textId="77777777" w:rsidR="00E75FA3" w:rsidRDefault="00000000">
      <w:pPr>
        <w:pStyle w:val="List2"/>
      </w:pPr>
      <w:r>
        <w:t>3.</w:t>
      </w:r>
      <w:r>
        <w:tab/>
      </w:r>
      <w:r>
        <w:rPr>
          <w:i/>
        </w:rPr>
        <w:t>Standards for galleries and arcades.</w:t>
      </w:r>
    </w:p>
    <w:p w14:paraId="52F78B65" w14:textId="77777777" w:rsidR="00E75FA3" w:rsidRDefault="00000000">
      <w:pPr>
        <w:pStyle w:val="List3"/>
      </w:pPr>
      <w:r>
        <w:t xml:space="preserve"> a.</w:t>
      </w:r>
      <w:r>
        <w:tab/>
        <w:t xml:space="preserve">Along urban Storefront streets, gallery/arcade openings shall align with storefront entrances. </w:t>
      </w:r>
    </w:p>
    <w:p w14:paraId="7DAB8CB0" w14:textId="77777777" w:rsidR="00E75FA3" w:rsidRDefault="00000000">
      <w:pPr>
        <w:pStyle w:val="List3"/>
      </w:pPr>
      <w:r>
        <w:t>b.</w:t>
      </w:r>
      <w:r>
        <w:tab/>
        <w:t xml:space="preserve">Galleries may be one or two stories. </w:t>
      </w:r>
    </w:p>
    <w:p w14:paraId="39412477" w14:textId="77777777" w:rsidR="00E75FA3" w:rsidRDefault="00000000">
      <w:pPr>
        <w:pStyle w:val="List3"/>
      </w:pPr>
      <w:r>
        <w:t>c.</w:t>
      </w:r>
      <w:r>
        <w:tab/>
        <w:t xml:space="preserve">Arcades and galleries shall have consistent depth along a frontage. </w:t>
      </w:r>
    </w:p>
    <w:p w14:paraId="1320ABB2" w14:textId="77777777" w:rsidR="00E75FA3" w:rsidRDefault="00000000">
      <w:pPr>
        <w:pStyle w:val="List2"/>
      </w:pPr>
      <w:r>
        <w:t>4.</w:t>
      </w:r>
      <w:r>
        <w:tab/>
      </w:r>
      <w:r>
        <w:rPr>
          <w:i/>
        </w:rPr>
        <w:t>Standards for courtyards.</w:t>
      </w:r>
    </w:p>
    <w:p w14:paraId="6767838F" w14:textId="77777777" w:rsidR="00E75FA3" w:rsidRDefault="00000000">
      <w:pPr>
        <w:pStyle w:val="List3"/>
      </w:pPr>
      <w:r>
        <w:t xml:space="preserve"> a.</w:t>
      </w:r>
      <w:r>
        <w:tab/>
        <w:t xml:space="preserve">Courtyards shall be paved and a minimum of 20 percent of the total courtyard area shall be enhanced with either above-ground or in-ground landscaping. </w:t>
      </w:r>
    </w:p>
    <w:p w14:paraId="092EF220" w14:textId="77777777" w:rsidR="00E75FA3" w:rsidRDefault="00000000">
      <w:pPr>
        <w:pStyle w:val="List2"/>
      </w:pPr>
      <w:r>
        <w:t>5.</w:t>
      </w:r>
      <w:r>
        <w:tab/>
      </w:r>
      <w:r>
        <w:rPr>
          <w:i/>
        </w:rPr>
        <w:t>Standards for stoops and porches.</w:t>
      </w:r>
    </w:p>
    <w:p w14:paraId="690B5BB0" w14:textId="77777777" w:rsidR="00E75FA3" w:rsidRDefault="00000000">
      <w:pPr>
        <w:pStyle w:val="List3"/>
      </w:pPr>
      <w:r>
        <w:t xml:space="preserve"> a.</w:t>
      </w:r>
      <w:r>
        <w:tab/>
        <w:t xml:space="preserve">Stoops shall align directly with the building entry. </w:t>
      </w:r>
    </w:p>
    <w:p w14:paraId="73C95343" w14:textId="77777777" w:rsidR="00E75FA3" w:rsidRDefault="00000000">
      <w:pPr>
        <w:pStyle w:val="List3"/>
      </w:pPr>
      <w:r>
        <w:t>b.</w:t>
      </w:r>
      <w:r>
        <w:tab/>
        <w:t xml:space="preserve">Porches may be one or two stories. </w:t>
      </w:r>
    </w:p>
    <w:p w14:paraId="0D8C39DD" w14:textId="77777777" w:rsidR="00E75FA3" w:rsidRDefault="00000000">
      <w:pPr>
        <w:pStyle w:val="List3"/>
      </w:pPr>
      <w:r>
        <w:t>c.</w:t>
      </w:r>
      <w:r>
        <w:tab/>
        <w:t xml:space="preserve">Porches may encroach into the building frontage zone. </w:t>
      </w:r>
    </w:p>
    <w:p w14:paraId="579484F6" w14:textId="77777777" w:rsidR="00E75FA3" w:rsidRDefault="00000000">
      <w:pPr>
        <w:pStyle w:val="List1"/>
      </w:pPr>
      <w:r>
        <w:t>E.</w:t>
      </w:r>
      <w:r>
        <w:tab/>
      </w:r>
      <w:r>
        <w:rPr>
          <w:i/>
        </w:rPr>
        <w:t>Building height.</w:t>
      </w:r>
    </w:p>
    <w:p w14:paraId="77BDBB9D" w14:textId="77777777" w:rsidR="00E75FA3" w:rsidRDefault="00E75FA3">
      <w:pPr>
        <w:pStyle w:val="Block1"/>
      </w:pPr>
    </w:p>
    <w:p w14:paraId="44D3659A" w14:textId="77777777" w:rsidR="00E75FA3" w:rsidRDefault="00000000">
      <w:r>
        <w:rPr>
          <w:b/>
        </w:rPr>
        <w:t>Figure V-9: Building Height</w:t>
      </w:r>
      <w:r>
        <w:br/>
      </w:r>
    </w:p>
    <w:p w14:paraId="7CEDB09D" w14:textId="77777777" w:rsidR="00E75FA3" w:rsidRDefault="00000000">
      <w:r>
        <w:rPr>
          <w:noProof/>
        </w:rPr>
        <w:lastRenderedPageBreak/>
        <w:drawing>
          <wp:inline distT="0" distB="0" distL="0" distR="0" wp14:anchorId="33586F51" wp14:editId="62B33B22">
            <wp:extent cx="1828800" cy="2070100"/>
            <wp:effectExtent l="0" t="0" r="0" b="0"/>
            <wp:docPr id="15" name="Drawing 14" descr="FigV-9.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1828800" cy="2070100"/>
                    </a:xfrm>
                    <a:prstGeom prst="rect">
                      <a:avLst/>
                    </a:prstGeom>
                  </pic:spPr>
                </pic:pic>
              </a:graphicData>
            </a:graphic>
          </wp:inline>
        </w:drawing>
      </w:r>
    </w:p>
    <w:p w14:paraId="459D77E9" w14:textId="77777777" w:rsidR="00E75FA3" w:rsidRDefault="00000000">
      <w:pPr>
        <w:pStyle w:val="List2"/>
      </w:pPr>
      <w:r>
        <w:t>1.</w:t>
      </w:r>
      <w:r>
        <w:tab/>
        <w:t xml:space="preserve">The heights of parking structures shall be limited in accordance with the maximum feet within each district, but shall not be limited to the maximum number of stories. </w:t>
      </w:r>
    </w:p>
    <w:p w14:paraId="450E0FAB" w14:textId="77777777" w:rsidR="00E75FA3" w:rsidRDefault="00000000">
      <w:pPr>
        <w:pStyle w:val="List2"/>
      </w:pPr>
      <w:r>
        <w:t>2.</w:t>
      </w:r>
      <w:r>
        <w:tab/>
        <w:t xml:space="preserve">Mezzanines that meet the definition and requirements of the Florida Building Code shall not be counted as an additional story. </w:t>
      </w:r>
    </w:p>
    <w:p w14:paraId="477BEDC9" w14:textId="77777777" w:rsidR="00E75FA3" w:rsidRDefault="00000000">
      <w:pPr>
        <w:pStyle w:val="List2"/>
      </w:pPr>
      <w:r>
        <w:t>3.</w:t>
      </w:r>
      <w:r>
        <w:tab/>
        <w:t xml:space="preserve">The building height limitations contained in Table V-2 do not apply to spires, belfries, cupolas, antennas, water tanks, ventilators, chimneys or other appurtenances required to be placed on the roof and not intended for human occupancy. Other exceptions include: </w:t>
      </w:r>
    </w:p>
    <w:p w14:paraId="785E099D" w14:textId="77777777" w:rsidR="00E75FA3" w:rsidRDefault="00000000">
      <w:pPr>
        <w:pStyle w:val="List3"/>
      </w:pPr>
      <w:r>
        <w:t>a.</w:t>
      </w:r>
      <w:r>
        <w:tab/>
        <w:t xml:space="preserve">Roof structures above eave line can vary in height up to a maximum of 15 feet above eave line. </w:t>
      </w:r>
    </w:p>
    <w:p w14:paraId="4AA3C4D2" w14:textId="77777777" w:rsidR="00E75FA3" w:rsidRDefault="00000000">
      <w:pPr>
        <w:pStyle w:val="List3"/>
      </w:pPr>
      <w:r>
        <w:t>b.</w:t>
      </w:r>
      <w:r>
        <w:tab/>
        <w:t xml:space="preserve">Trellises may extend above the maximum height up to eight feet. </w:t>
      </w:r>
    </w:p>
    <w:p w14:paraId="07C27EA4" w14:textId="77777777" w:rsidR="00E75FA3" w:rsidRDefault="00000000">
      <w:pPr>
        <w:pStyle w:val="List1"/>
      </w:pPr>
      <w:r>
        <w:t>F.</w:t>
      </w:r>
      <w:r>
        <w:tab/>
      </w:r>
      <w:r>
        <w:rPr>
          <w:i/>
        </w:rPr>
        <w:t>Floor height.</w:t>
      </w:r>
    </w:p>
    <w:p w14:paraId="4B80FE98" w14:textId="77777777" w:rsidR="00E75FA3" w:rsidRDefault="00000000">
      <w:pPr>
        <w:pStyle w:val="List2"/>
      </w:pPr>
      <w:r>
        <w:t>1.</w:t>
      </w:r>
      <w:r>
        <w:tab/>
        <w:t xml:space="preserve">Floor height shall be measured as provided in the Florida Building Code. </w:t>
      </w:r>
    </w:p>
    <w:p w14:paraId="2EB3DCB8" w14:textId="77777777" w:rsidR="00E75FA3" w:rsidRDefault="00000000">
      <w:pPr>
        <w:pStyle w:val="List2"/>
      </w:pPr>
      <w:r>
        <w:t>2.</w:t>
      </w:r>
      <w:r>
        <w:tab/>
        <w:t xml:space="preserve">Parking garages are exempt from the minimum floor height requirements. </w:t>
      </w:r>
    </w:p>
    <w:p w14:paraId="45274DF8" w14:textId="77777777" w:rsidR="00E75FA3" w:rsidRDefault="00000000">
      <w:pPr>
        <w:pStyle w:val="HistoryNote"/>
      </w:pPr>
      <w:r>
        <w:t>(Ord. No. 170831, § 4, 4-5-18; Ord. No. 170971, § 2, 2-21-19; Ord. No. 170974, § 6, 2-21-19; Ord. No. 200730, § 2, 2-17-22; Ord. No. 211359, § 7, 10-17-22; Ord. No. 2023-169, § 7, 6-1-23; Ord. No. 2022-679, § 4, 9-19-24; Ord. No. 2024-263, § 5, 10-3-24)</w:t>
      </w:r>
    </w:p>
    <w:p w14:paraId="0FE6F5BE" w14:textId="77777777" w:rsidR="00E75FA3" w:rsidRDefault="00E75FA3">
      <w:pPr>
        <w:spacing w:before="0" w:after="0"/>
        <w:sectPr w:rsidR="00E75FA3">
          <w:headerReference w:type="default" r:id="rId27"/>
          <w:footerReference w:type="default" r:id="rId28"/>
          <w:type w:val="continuous"/>
          <w:pgSz w:w="12240" w:h="15840"/>
          <w:pgMar w:top="1440" w:right="1440" w:bottom="1440" w:left="1440" w:header="720" w:footer="720" w:gutter="0"/>
          <w:cols w:space="720"/>
        </w:sectPr>
      </w:pPr>
    </w:p>
    <w:p w14:paraId="2A6E3AEA" w14:textId="77777777" w:rsidR="00E75FA3" w:rsidRDefault="00000000">
      <w:pPr>
        <w:pStyle w:val="Section"/>
      </w:pPr>
      <w:r>
        <w:t>Sec. 30-4.14. Building design standards.</w:t>
      </w:r>
    </w:p>
    <w:p w14:paraId="61D6E205" w14:textId="2AF5CCDA" w:rsidR="00E75FA3" w:rsidRDefault="00000000">
      <w:pPr>
        <w:pStyle w:val="List1"/>
      </w:pPr>
      <w:r>
        <w:t>A.</w:t>
      </w:r>
      <w:r>
        <w:tab/>
      </w:r>
      <w:r>
        <w:rPr>
          <w:i/>
        </w:rPr>
        <w:t>Building massing.</w:t>
      </w:r>
      <w:r>
        <w:t xml:space="preserve"> Large building volumes must be divided to appear as smaller volumes grouped together. Volume breaks may be achieved by volume projections and recesses, and varying heights and roof lines. Therefore, building facades must not exceed 60 feet along a street frontage without providing a substantial volume break such as a volume projection or recess, a tower or bay, or an architecturally prominent public entrance. The recesses and projections must have a minimum depth</w:t>
      </w:r>
      <w:ins w:id="41" w:author="Adrian Hayes-Santos" w:date="2025-09-09T01:34:00Z" w16du:dateUtc="2025-09-09T05:34:00Z">
        <w:r w:rsidR="005151A1">
          <w:t xml:space="preserve"> of four feet</w:t>
        </w:r>
      </w:ins>
      <w:r>
        <w:t xml:space="preserve"> and width of ten feet. </w:t>
      </w:r>
    </w:p>
    <w:p w14:paraId="0BA9D0CE" w14:textId="77777777" w:rsidR="00E75FA3" w:rsidRDefault="00E75FA3">
      <w:pPr>
        <w:pStyle w:val="Block1"/>
      </w:pPr>
    </w:p>
    <w:p w14:paraId="0CBC3366" w14:textId="77777777" w:rsidR="00E75FA3" w:rsidRDefault="00000000">
      <w:pPr>
        <w:pStyle w:val="ImageCaptionAboveLeft"/>
      </w:pPr>
      <w:r>
        <w:lastRenderedPageBreak/>
        <w:t>Figure V-16: Building Massing</w:t>
      </w:r>
      <w:r>
        <w:br/>
      </w:r>
    </w:p>
    <w:p w14:paraId="2B0C8B40" w14:textId="77777777" w:rsidR="00E75FA3" w:rsidRDefault="00000000">
      <w:pPr>
        <w:pStyle w:val="ImageLeft"/>
      </w:pPr>
      <w:r>
        <w:rPr>
          <w:noProof/>
        </w:rPr>
        <w:drawing>
          <wp:inline distT="0" distB="0" distL="0" distR="0" wp14:anchorId="10F076D9" wp14:editId="740C2118">
            <wp:extent cx="5334000" cy="2781300"/>
            <wp:effectExtent l="0" t="0" r="0" b="0"/>
            <wp:docPr id="16" name="Drawing 0" descr="FigV-16.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334000" cy="2781300"/>
                    </a:xfrm>
                    <a:prstGeom prst="rect">
                      <a:avLst/>
                    </a:prstGeom>
                  </pic:spPr>
                </pic:pic>
              </a:graphicData>
            </a:graphic>
          </wp:inline>
        </w:drawing>
      </w:r>
    </w:p>
    <w:p w14:paraId="1B46DCC3" w14:textId="77777777" w:rsidR="00E75FA3" w:rsidRDefault="00000000">
      <w:pPr>
        <w:pStyle w:val="List1"/>
      </w:pPr>
      <w:r>
        <w:t>B.</w:t>
      </w:r>
      <w:r>
        <w:tab/>
      </w:r>
      <w:r>
        <w:rPr>
          <w:i/>
        </w:rPr>
        <w:t>Facade articulation.</w:t>
      </w:r>
      <w:r>
        <w:t xml:space="preserve"> The standards contained in this section apply to multi-family, nonresidential and mixed-use buildings. Building facades along streets must maintain a pedestrian scale by integrating the following architectural elements: </w:t>
      </w:r>
    </w:p>
    <w:p w14:paraId="088FD566" w14:textId="77777777" w:rsidR="00E75FA3" w:rsidRDefault="00000000">
      <w:pPr>
        <w:pStyle w:val="ImageCenter"/>
      </w:pPr>
      <w:r>
        <w:rPr>
          <w:noProof/>
        </w:rPr>
        <w:drawing>
          <wp:inline distT="0" distB="0" distL="0" distR="0" wp14:anchorId="105E93C0" wp14:editId="1756F44F">
            <wp:extent cx="1981200" cy="2082800"/>
            <wp:effectExtent l="0" t="0" r="0" b="0"/>
            <wp:docPr id="17" name="Drawing 1" descr="FigV-18.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1981200" cy="2082800"/>
                    </a:xfrm>
                    <a:prstGeom prst="rect">
                      <a:avLst/>
                    </a:prstGeom>
                  </pic:spPr>
                </pic:pic>
              </a:graphicData>
            </a:graphic>
          </wp:inline>
        </w:drawing>
      </w:r>
    </w:p>
    <w:p w14:paraId="10FA5225" w14:textId="77777777" w:rsidR="00E75FA3" w:rsidRDefault="00000000">
      <w:pPr>
        <w:pStyle w:val="List2"/>
      </w:pPr>
      <w:r>
        <w:t>1.</w:t>
      </w:r>
      <w:r>
        <w:tab/>
        <w:t xml:space="preserve">Façades may not exceed 20 horizontal feet without including at least one of the following elements: </w:t>
      </w:r>
    </w:p>
    <w:p w14:paraId="6E2E0FBC" w14:textId="77777777" w:rsidR="00E75FA3" w:rsidRDefault="00000000">
      <w:pPr>
        <w:pStyle w:val="List3"/>
      </w:pPr>
      <w:r>
        <w:t>a.</w:t>
      </w:r>
      <w:r>
        <w:tab/>
        <w:t xml:space="preserve">A window or door. </w:t>
      </w:r>
    </w:p>
    <w:p w14:paraId="781E8545" w14:textId="77777777" w:rsidR="00E75FA3" w:rsidRDefault="00000000">
      <w:pPr>
        <w:pStyle w:val="List3"/>
      </w:pPr>
      <w:r>
        <w:t>b.</w:t>
      </w:r>
      <w:r>
        <w:tab/>
        <w:t xml:space="preserve">Awning, canopy or marquee. </w:t>
      </w:r>
    </w:p>
    <w:p w14:paraId="45EBB083" w14:textId="77777777" w:rsidR="00E75FA3" w:rsidRDefault="00000000">
      <w:pPr>
        <w:pStyle w:val="List3"/>
      </w:pPr>
      <w:r>
        <w:t>c.</w:t>
      </w:r>
      <w:r>
        <w:tab/>
        <w:t xml:space="preserve">An offset, column, reveal, void, projecting rib, band, cornice, or similar element with a minimum depth of six inches. </w:t>
      </w:r>
    </w:p>
    <w:p w14:paraId="7DDF6295" w14:textId="77777777" w:rsidR="00E75FA3" w:rsidRDefault="00000000">
      <w:pPr>
        <w:pStyle w:val="List3"/>
      </w:pPr>
      <w:r>
        <w:t>d.</w:t>
      </w:r>
      <w:r>
        <w:tab/>
        <w:t xml:space="preserve">Arcade, gallery or stoop. </w:t>
      </w:r>
    </w:p>
    <w:p w14:paraId="7DD5FBE4" w14:textId="77777777" w:rsidR="00E75FA3" w:rsidRDefault="00000000">
      <w:pPr>
        <w:pStyle w:val="List3"/>
      </w:pPr>
      <w:r>
        <w:t>e.</w:t>
      </w:r>
      <w:r>
        <w:tab/>
        <w:t xml:space="preserve">Complementary changes in façade materials or texture. </w:t>
      </w:r>
    </w:p>
    <w:p w14:paraId="152D4D25" w14:textId="77777777" w:rsidR="00E75FA3" w:rsidRDefault="00000000">
      <w:pPr>
        <w:pStyle w:val="List2"/>
      </w:pPr>
      <w:r>
        <w:t>2.</w:t>
      </w:r>
      <w:r>
        <w:tab/>
        <w:t xml:space="preserve">An expression line must be provided between the first and second stories delineating the transition between ground and upper floors. </w:t>
      </w:r>
    </w:p>
    <w:p w14:paraId="05F54CE7" w14:textId="77777777" w:rsidR="00E75FA3" w:rsidRDefault="00000000">
      <w:pPr>
        <w:pStyle w:val="List2"/>
      </w:pPr>
      <w:r>
        <w:lastRenderedPageBreak/>
        <w:t>3.</w:t>
      </w:r>
      <w:r>
        <w:tab/>
        <w:t xml:space="preserve">Architectural treatments on the façade, such as cornices or expression lines, must be continued around the sides of the building visible from a street. </w:t>
      </w:r>
    </w:p>
    <w:p w14:paraId="2E93DFD5" w14:textId="77777777" w:rsidR="00E75FA3" w:rsidRDefault="00000000">
      <w:pPr>
        <w:pStyle w:val="List2"/>
      </w:pPr>
      <w:r>
        <w:t>4.</w:t>
      </w:r>
      <w:r>
        <w:tab/>
        <w:t xml:space="preserve">All building elevations (including secondary/interior side façades) must use similar materials and appearance as the front/street facade. </w:t>
      </w:r>
    </w:p>
    <w:p w14:paraId="79FEC4C5" w14:textId="77777777" w:rsidR="00E75FA3" w:rsidRDefault="00000000">
      <w:pPr>
        <w:pStyle w:val="List1"/>
      </w:pPr>
      <w:r>
        <w:t>C.</w:t>
      </w:r>
      <w:r>
        <w:tab/>
      </w:r>
      <w:r>
        <w:rPr>
          <w:i/>
        </w:rPr>
        <w:t>Exterior building materials.</w:t>
      </w:r>
      <w:r>
        <w:t xml:space="preserve"> The following exterior material standards are required for each elevation of each building in any project that: (a) is multi-family residential or mixed-use projects that include both residential and nonresidential uses; (b) meets the threshold of either intermediate or major development plan review; or (c) is greater than two stories and is located on a storefront street, principal street, or thoroughfare street. </w:t>
      </w:r>
    </w:p>
    <w:p w14:paraId="3DCFA3F7" w14:textId="77777777" w:rsidR="00E75FA3" w:rsidRDefault="00000000">
      <w:pPr>
        <w:pStyle w:val="List2"/>
      </w:pPr>
      <w:r>
        <w:t>1.</w:t>
      </w:r>
      <w:r>
        <w:tab/>
        <w:t xml:space="preserve">Exterior materials must be durable and weather-resistant and must be applied and maintained in accordance with the manufacturer's specifications or installation instructions. </w:t>
      </w:r>
    </w:p>
    <w:p w14:paraId="61D211DF" w14:textId="1516B0D5" w:rsidR="00E75FA3" w:rsidRDefault="00000000">
      <w:pPr>
        <w:pStyle w:val="List2"/>
      </w:pPr>
      <w:r>
        <w:t>2.</w:t>
      </w:r>
      <w:del w:id="42" w:author="Adrian Hayes-Santos" w:date="2025-09-09T01:30:00Z" w16du:dateUtc="2025-09-09T05:30:00Z">
        <w:r w:rsidDel="005151A1">
          <w:tab/>
          <w:delText>Because the overall palette of materials should not be overly complex, each elevation must be limited to no more than three materials. The material for trim, fascia, mechanical penetrations, and other similar features may be excluded from this material limitation.</w:delText>
        </w:r>
      </w:del>
      <w:r>
        <w:t xml:space="preserve"> </w:t>
      </w:r>
    </w:p>
    <w:p w14:paraId="53047B5E" w14:textId="77777777" w:rsidR="00E75FA3" w:rsidRDefault="00000000">
      <w:pPr>
        <w:pStyle w:val="List2"/>
      </w:pPr>
      <w:r>
        <w:t>3.</w:t>
      </w:r>
      <w:r>
        <w:tab/>
        <w:t xml:space="preserve">Exterior material classifications on each elevation must meet the percentages in Table X: Exterior Building Material Percentages. Interior elevations that do not face a public street or sidewalk are exempt from the requirements of Table X. Material percentage calculations are based on the elevation area for each individual elevation excluding window glazing or door areas. </w:t>
      </w:r>
    </w:p>
    <w:p w14:paraId="6DFD9971" w14:textId="77777777" w:rsidR="00E75FA3" w:rsidRDefault="00000000">
      <w:pPr>
        <w:pStyle w:val="List3"/>
      </w:pPr>
      <w:r>
        <w:t>a.</w:t>
      </w:r>
      <w:r>
        <w:tab/>
      </w:r>
      <w:r>
        <w:rPr>
          <w:i/>
        </w:rPr>
        <w:t>Class I:</w:t>
      </w:r>
      <w:r>
        <w:t xml:space="preserve"> Brick masonry; stone masonry; cast stone masonry; precast concrete-architectural finish; concrete-architectural finish; glass wall system; metal panel. </w:t>
      </w:r>
    </w:p>
    <w:p w14:paraId="34F46B27" w14:textId="77777777" w:rsidR="00E75FA3" w:rsidRDefault="00000000">
      <w:pPr>
        <w:pStyle w:val="List3"/>
      </w:pPr>
      <w:r>
        <w:t>b.</w:t>
      </w:r>
      <w:r>
        <w:tab/>
      </w:r>
      <w:r>
        <w:rPr>
          <w:i/>
        </w:rPr>
        <w:t>Class II:</w:t>
      </w:r>
      <w:r>
        <w:t xml:space="preserve"> Stucco; fiber cement panel; fiber cement lap siding; manufactured stone; wood. </w:t>
      </w:r>
    </w:p>
    <w:p w14:paraId="1FBF8E9D" w14:textId="77777777" w:rsidR="00E75FA3" w:rsidRDefault="00000000">
      <w:pPr>
        <w:pStyle w:val="List3"/>
      </w:pPr>
      <w:r>
        <w:t>c.</w:t>
      </w:r>
      <w:r>
        <w:tab/>
      </w:r>
      <w:r>
        <w:rPr>
          <w:i/>
        </w:rPr>
        <w:t>Class III:</w:t>
      </w:r>
      <w:r>
        <w:t xml:space="preserve"> Concrete masonry unit-architectural finish; concrete masonry unit-unfinished; precast concrete-unfinished; concrete-unfinished; wood composite lap siding; EIFS (Exterior Insulation Finishing Systems); synthetic stucco. </w:t>
      </w:r>
    </w:p>
    <w:p w14:paraId="12CECF8A" w14:textId="77777777" w:rsidR="00E75FA3" w:rsidRDefault="00000000">
      <w:pPr>
        <w:pStyle w:val="Block3Center"/>
      </w:pPr>
      <w:r>
        <w:rPr>
          <w:b/>
        </w:rPr>
        <w:t>Table X: Exterior Building Material Percentages</w:t>
      </w:r>
    </w:p>
    <w:tbl>
      <w:tblPr>
        <w:tblStyle w:val="Table17aa85a7d-eb5a-49a7-9b01-141876332e0e"/>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14"/>
        <w:gridCol w:w="3114"/>
        <w:gridCol w:w="3112"/>
      </w:tblGrid>
      <w:tr w:rsidR="00E75FA3" w14:paraId="74C64ED9" w14:textId="77777777">
        <w:tc>
          <w:tcPr>
            <w:tcW w:w="1667" w:type="pct"/>
          </w:tcPr>
          <w:p w14:paraId="22FCA4F2" w14:textId="77777777" w:rsidR="00E75FA3" w:rsidRDefault="00000000">
            <w:r>
              <w:t xml:space="preserve">Development threshold </w:t>
            </w:r>
          </w:p>
        </w:tc>
        <w:tc>
          <w:tcPr>
            <w:tcW w:w="1667" w:type="pct"/>
          </w:tcPr>
          <w:p w14:paraId="51509A26" w14:textId="77777777" w:rsidR="00E75FA3" w:rsidRDefault="00000000">
            <w:r>
              <w:t xml:space="preserve">Class 1 % </w:t>
            </w:r>
          </w:p>
        </w:tc>
        <w:tc>
          <w:tcPr>
            <w:tcW w:w="1667" w:type="pct"/>
          </w:tcPr>
          <w:p w14:paraId="1C369386" w14:textId="77777777" w:rsidR="00E75FA3" w:rsidRDefault="00000000">
            <w:r>
              <w:t xml:space="preserve">Class II &amp; III*% </w:t>
            </w:r>
          </w:p>
        </w:tc>
      </w:tr>
      <w:tr w:rsidR="00E75FA3" w14:paraId="4E270D33" w14:textId="77777777">
        <w:tc>
          <w:tcPr>
            <w:tcW w:w="1667" w:type="pct"/>
          </w:tcPr>
          <w:p w14:paraId="76CBCC7F" w14:textId="77777777" w:rsidR="00E75FA3" w:rsidRDefault="00000000">
            <w:r>
              <w:t xml:space="preserve">Intermediate project </w:t>
            </w:r>
          </w:p>
        </w:tc>
        <w:tc>
          <w:tcPr>
            <w:tcW w:w="1667" w:type="pct"/>
          </w:tcPr>
          <w:p w14:paraId="0371131C" w14:textId="77777777" w:rsidR="00E75FA3" w:rsidRDefault="00000000">
            <w:r>
              <w:t xml:space="preserve">30 (min)—100 (max) </w:t>
            </w:r>
          </w:p>
        </w:tc>
        <w:tc>
          <w:tcPr>
            <w:tcW w:w="1667" w:type="pct"/>
          </w:tcPr>
          <w:p w14:paraId="23F6CD19" w14:textId="77777777" w:rsidR="00E75FA3" w:rsidRDefault="00000000">
            <w:r>
              <w:t xml:space="preserve">0 (min)—70 (max) </w:t>
            </w:r>
          </w:p>
        </w:tc>
      </w:tr>
      <w:tr w:rsidR="00E75FA3" w14:paraId="585AE41F" w14:textId="77777777">
        <w:tc>
          <w:tcPr>
            <w:tcW w:w="1667" w:type="pct"/>
          </w:tcPr>
          <w:p w14:paraId="4B32448E" w14:textId="77777777" w:rsidR="00E75FA3" w:rsidRDefault="00000000">
            <w:r>
              <w:t xml:space="preserve">Major project </w:t>
            </w:r>
          </w:p>
        </w:tc>
        <w:tc>
          <w:tcPr>
            <w:tcW w:w="1667" w:type="pct"/>
          </w:tcPr>
          <w:p w14:paraId="627CCC0F" w14:textId="77777777" w:rsidR="00E75FA3" w:rsidRDefault="00000000">
            <w:r>
              <w:t xml:space="preserve">60 (min)—100 (max) </w:t>
            </w:r>
          </w:p>
        </w:tc>
        <w:tc>
          <w:tcPr>
            <w:tcW w:w="1667" w:type="pct"/>
          </w:tcPr>
          <w:p w14:paraId="68AD386F" w14:textId="77777777" w:rsidR="00E75FA3" w:rsidRDefault="00000000">
            <w:r>
              <w:t xml:space="preserve">0 (min)—40 (max) </w:t>
            </w:r>
          </w:p>
        </w:tc>
      </w:tr>
    </w:tbl>
    <w:p w14:paraId="31EE6562" w14:textId="77777777" w:rsidR="00E75FA3" w:rsidRDefault="00E75FA3"/>
    <w:p w14:paraId="21B43E90" w14:textId="77777777" w:rsidR="00E75FA3" w:rsidRDefault="00000000">
      <w:pPr>
        <w:pStyle w:val="List3"/>
      </w:pPr>
      <w:r>
        <w:t>d.</w:t>
      </w:r>
      <w:r>
        <w:tab/>
        <w:t xml:space="preserve">Class III materials may not constitute more than 30 percent of any building elevation. Unfinished concrete, precast concrete or concrete masonry units may not be used on any building elevation facing a public street or sidewalk. Exterior Insulation and Finish System (EIFS) may only be located at least 12-feet above ground level, measured from the base of the subject elevation. </w:t>
      </w:r>
    </w:p>
    <w:p w14:paraId="1AD0EB9D" w14:textId="77777777" w:rsidR="00E75FA3" w:rsidRDefault="00000000">
      <w:pPr>
        <w:pStyle w:val="List2"/>
      </w:pPr>
      <w:r>
        <w:t>4.</w:t>
      </w:r>
      <w:r>
        <w:tab/>
        <w:t xml:space="preserve">The appropriate reviewing authority may allow modifications of exterior building material standards, including allowing the use of alternative materials not listed in Table X, considering the degree that the proposed substitute material is substantially similar in durability and longevity. </w:t>
      </w:r>
    </w:p>
    <w:p w14:paraId="5BEB9C95" w14:textId="77777777" w:rsidR="00E75FA3" w:rsidRDefault="00000000">
      <w:pPr>
        <w:pStyle w:val="List1"/>
      </w:pPr>
      <w:r>
        <w:t>D.</w:t>
      </w:r>
      <w:r>
        <w:tab/>
      </w:r>
      <w:r>
        <w:rPr>
          <w:i/>
        </w:rPr>
        <w:t>Glazing requirements.</w:t>
      </w:r>
    </w:p>
    <w:p w14:paraId="78E2E2F5" w14:textId="77777777" w:rsidR="00E75FA3" w:rsidRDefault="00000000">
      <w:pPr>
        <w:pStyle w:val="List2"/>
      </w:pPr>
      <w:r>
        <w:t>1.</w:t>
      </w:r>
      <w:r>
        <w:tab/>
        <w:t xml:space="preserve">Glazing percentages must be calculated as follows: </w:t>
      </w:r>
    </w:p>
    <w:p w14:paraId="3329C13F" w14:textId="77777777" w:rsidR="00E75FA3" w:rsidRDefault="00000000">
      <w:pPr>
        <w:pStyle w:val="ImageCenter"/>
      </w:pPr>
      <w:r>
        <w:rPr>
          <w:noProof/>
        </w:rPr>
        <w:lastRenderedPageBreak/>
        <w:drawing>
          <wp:inline distT="0" distB="0" distL="0" distR="0" wp14:anchorId="7DE74014" wp14:editId="2B92471D">
            <wp:extent cx="1968500" cy="3086100"/>
            <wp:effectExtent l="0" t="0" r="0" b="0"/>
            <wp:docPr id="18" name="Drawing 2" descr="FigV-17.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1968500" cy="3086100"/>
                    </a:xfrm>
                    <a:prstGeom prst="rect">
                      <a:avLst/>
                    </a:prstGeom>
                  </pic:spPr>
                </pic:pic>
              </a:graphicData>
            </a:graphic>
          </wp:inline>
        </w:drawing>
      </w:r>
    </w:p>
    <w:p w14:paraId="63E76B9F" w14:textId="77777777" w:rsidR="00E75FA3" w:rsidRDefault="00000000">
      <w:pPr>
        <w:pStyle w:val="List3"/>
      </w:pPr>
      <w:r>
        <w:t>a.</w:t>
      </w:r>
      <w:r>
        <w:tab/>
        <w:t xml:space="preserve">Nonresidential first floor: The area of glass between three feet and eight feet above finished floor, divided by the area of the building façade also between three feet and eight feet above finished floor. </w:t>
      </w:r>
    </w:p>
    <w:p w14:paraId="40189584" w14:textId="77777777" w:rsidR="00E75FA3" w:rsidRDefault="00000000">
      <w:pPr>
        <w:pStyle w:val="List3"/>
      </w:pPr>
      <w:r>
        <w:t>b.</w:t>
      </w:r>
      <w:r>
        <w:tab/>
        <w:t xml:space="preserve">Nonresidential above first floor: The combined area of glass on all floors above the first divided by the total area of the building façade for those floors. </w:t>
      </w:r>
    </w:p>
    <w:p w14:paraId="0A2CD23B" w14:textId="77777777" w:rsidR="00E75FA3" w:rsidRDefault="00000000">
      <w:pPr>
        <w:pStyle w:val="List3"/>
      </w:pPr>
      <w:r>
        <w:t>c.</w:t>
      </w:r>
      <w:r>
        <w:tab/>
        <w:t xml:space="preserve">Residential: The area of glass divided by the area of the façade. </w:t>
      </w:r>
    </w:p>
    <w:p w14:paraId="7489DCC6" w14:textId="77777777" w:rsidR="00E75FA3" w:rsidRDefault="00000000">
      <w:pPr>
        <w:pStyle w:val="List2"/>
      </w:pPr>
      <w:r>
        <w:t>2.</w:t>
      </w:r>
      <w:r>
        <w:tab/>
        <w:t xml:space="preserve">The approving authority may allow reduced glazing and/or glass transmittance for places of religious assembly and schools. </w:t>
      </w:r>
    </w:p>
    <w:p w14:paraId="67E792BC" w14:textId="77777777" w:rsidR="00E75FA3" w:rsidRDefault="00000000">
      <w:pPr>
        <w:pStyle w:val="List2"/>
      </w:pPr>
      <w:r>
        <w:t>3.</w:t>
      </w:r>
      <w:r>
        <w:tab/>
        <w:t xml:space="preserve">There is no maximum limit on how much glazing may be provided. However, if glass walls are used, an architectural feature, such as a canopy/marquee, overhang, or a horizontal change in plane must be provided between the first and second floors to ensure pedestrian scale at the sidewalk level. </w:t>
      </w:r>
    </w:p>
    <w:p w14:paraId="39F52B69" w14:textId="77777777" w:rsidR="00E75FA3" w:rsidRDefault="00000000">
      <w:pPr>
        <w:pStyle w:val="List2"/>
      </w:pPr>
      <w:r>
        <w:t>4.</w:t>
      </w:r>
      <w:r>
        <w:tab/>
        <w:t xml:space="preserve">Windows and glass doors must be glazed in clear glass with 70 percent minimum transmittance. The use of reflective glass and reflective film is prohibited on the ground floor of all buildings. </w:t>
      </w:r>
    </w:p>
    <w:p w14:paraId="0D8F3151" w14:textId="77777777" w:rsidR="00E75FA3" w:rsidRDefault="00000000">
      <w:pPr>
        <w:pStyle w:val="List1"/>
      </w:pPr>
      <w:r>
        <w:t>E.</w:t>
      </w:r>
      <w:r>
        <w:tab/>
      </w:r>
      <w:r>
        <w:rPr>
          <w:i/>
        </w:rPr>
        <w:t>Building entrances.</w:t>
      </w:r>
    </w:p>
    <w:p w14:paraId="49639F8E" w14:textId="77777777" w:rsidR="00E75FA3" w:rsidRDefault="00000000">
      <w:pPr>
        <w:pStyle w:val="List2"/>
      </w:pPr>
      <w:r>
        <w:t>1.</w:t>
      </w:r>
      <w:r>
        <w:tab/>
        <w:t xml:space="preserve">Each building must include a primary public entrance oriented toward the public right-of-way, and may be located at the building corner facing the intersection of two streets. Additional entrances may be provided on other sides of the building. </w:t>
      </w:r>
    </w:p>
    <w:p w14:paraId="0DECEE18" w14:textId="77777777" w:rsidR="00E75FA3" w:rsidRDefault="00000000">
      <w:pPr>
        <w:pStyle w:val="List2"/>
      </w:pPr>
      <w:r>
        <w:t>2.</w:t>
      </w:r>
      <w:r>
        <w:tab/>
        <w:t xml:space="preserve">Primary public entrances must be operable, clearly-defined, and highly-visible. In order to emphasize entrances, they must be accented by a change in materials around the door, recessed into the facade (alcove), or accented by an overhang, awning, canopy, or marquee. Primary public entrances must provide direct access to building areas dedicated to ground floor active uses specified in section 30-4.13. </w:t>
      </w:r>
    </w:p>
    <w:p w14:paraId="5576CA96" w14:textId="77777777" w:rsidR="00E75FA3" w:rsidRDefault="00000000">
      <w:pPr>
        <w:pStyle w:val="List2"/>
      </w:pPr>
      <w:r>
        <w:t>3.</w:t>
      </w:r>
      <w:r>
        <w:tab/>
        <w:t xml:space="preserve">All multi-family residential units along street frontages shall contain street facing entrances. Where a ground floor unit has an entrance from an interior hallway, a secondary entrance to the unit shall be provided with access to the adjoining sidewalk. </w:t>
      </w:r>
    </w:p>
    <w:p w14:paraId="4946BB5A" w14:textId="77777777" w:rsidR="00E75FA3" w:rsidRDefault="00000000">
      <w:pPr>
        <w:pStyle w:val="List2"/>
      </w:pPr>
      <w:r>
        <w:lastRenderedPageBreak/>
        <w:t>4.</w:t>
      </w:r>
      <w:r>
        <w:tab/>
        <w:t xml:space="preserve">Building frontages for non-residential uses along the street must have functional entrances at least every 150 feet. </w:t>
      </w:r>
    </w:p>
    <w:p w14:paraId="398E43E3" w14:textId="77777777" w:rsidR="00E75FA3" w:rsidRDefault="00000000">
      <w:pPr>
        <w:pStyle w:val="HistoryNote"/>
      </w:pPr>
      <w:r>
        <w:t>(Ord. No. 200730, § 3, 2-17-22)</w:t>
      </w:r>
    </w:p>
    <w:p w14:paraId="21CF2D4A" w14:textId="77777777" w:rsidR="00E75FA3" w:rsidRDefault="00E75FA3">
      <w:pPr>
        <w:spacing w:before="0" w:after="0"/>
        <w:sectPr w:rsidR="00E75FA3">
          <w:headerReference w:type="default" r:id="rId32"/>
          <w:footerReference w:type="default" r:id="rId33"/>
          <w:type w:val="continuous"/>
          <w:pgSz w:w="12240" w:h="15840"/>
          <w:pgMar w:top="1440" w:right="1440" w:bottom="1440" w:left="1440" w:header="720" w:footer="720" w:gutter="0"/>
          <w:cols w:space="720"/>
        </w:sectPr>
      </w:pPr>
    </w:p>
    <w:p w14:paraId="240930D9" w14:textId="77777777" w:rsidR="00E75FA3" w:rsidRDefault="00000000">
      <w:pPr>
        <w:pStyle w:val="Section"/>
      </w:pPr>
      <w:r>
        <w:t>Sec. 30-4.15. Parking requirements.</w:t>
      </w:r>
    </w:p>
    <w:p w14:paraId="0FA3BAD1" w14:textId="77777777" w:rsidR="00E75FA3" w:rsidRDefault="00000000">
      <w:pPr>
        <w:pStyle w:val="List1"/>
      </w:pPr>
      <w:r>
        <w:t>A.</w:t>
      </w:r>
      <w:r>
        <w:tab/>
      </w:r>
      <w:r>
        <w:rPr>
          <w:i/>
        </w:rPr>
        <w:t>Parking amounts.</w:t>
      </w:r>
    </w:p>
    <w:tbl>
      <w:tblPr>
        <w:tblStyle w:val="Table174c5db75-9b73-45e8-9354-23c1a0eb46cf"/>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0"/>
        <w:gridCol w:w="1568"/>
        <w:gridCol w:w="1552"/>
        <w:gridCol w:w="1568"/>
        <w:gridCol w:w="1552"/>
        <w:gridCol w:w="1550"/>
      </w:tblGrid>
      <w:tr w:rsidR="00E75FA3" w14:paraId="56D837E7" w14:textId="77777777">
        <w:tc>
          <w:tcPr>
            <w:tcW w:w="833" w:type="pct"/>
            <w:vMerge w:val="restart"/>
            <w:shd w:val="clear" w:color="auto" w:fill="C0C0C0"/>
          </w:tcPr>
          <w:p w14:paraId="1742B06E" w14:textId="77777777" w:rsidR="00E75FA3" w:rsidRDefault="00000000">
            <w:r>
              <w:rPr>
                <w:b/>
                <w:sz w:val="22"/>
              </w:rPr>
              <w:t>Transect</w:t>
            </w:r>
          </w:p>
        </w:tc>
        <w:tc>
          <w:tcPr>
            <w:tcW w:w="1667" w:type="pct"/>
            <w:gridSpan w:val="2"/>
            <w:shd w:val="clear" w:color="auto" w:fill="C0C0C0"/>
          </w:tcPr>
          <w:p w14:paraId="747730E4" w14:textId="0716721C" w:rsidR="00E75FA3" w:rsidRDefault="00000000">
            <w:del w:id="43" w:author="Adrian Hayes-Santos" w:date="2025-09-09T01:32:00Z" w16du:dateUtc="2025-09-09T05:32:00Z">
              <w:r w:rsidDel="005151A1">
                <w:rPr>
                  <w:b/>
                  <w:sz w:val="22"/>
                </w:rPr>
                <w:delText>Min. Vehicle Spaces</w:delText>
              </w:r>
            </w:del>
          </w:p>
        </w:tc>
        <w:tc>
          <w:tcPr>
            <w:tcW w:w="1667" w:type="pct"/>
            <w:gridSpan w:val="2"/>
            <w:shd w:val="clear" w:color="auto" w:fill="C0C0C0"/>
          </w:tcPr>
          <w:p w14:paraId="1B9B9F3B" w14:textId="77777777" w:rsidR="00E75FA3" w:rsidRDefault="00000000">
            <w:r>
              <w:rPr>
                <w:b/>
                <w:sz w:val="22"/>
              </w:rPr>
              <w:t>Min. Bicycle Spaces</w:t>
            </w:r>
          </w:p>
        </w:tc>
        <w:tc>
          <w:tcPr>
            <w:tcW w:w="833" w:type="pct"/>
            <w:vMerge w:val="restart"/>
            <w:shd w:val="clear" w:color="auto" w:fill="C0C0C0"/>
          </w:tcPr>
          <w:p w14:paraId="3C384C69" w14:textId="583140C6" w:rsidR="00E75FA3" w:rsidRDefault="00000000">
            <w:del w:id="44" w:author="Adrian Hayes-Santos" w:date="2025-09-09T01:31:00Z" w16du:dateUtc="2025-09-09T05:31:00Z">
              <w:r w:rsidDel="005151A1">
                <w:rPr>
                  <w:b/>
                  <w:sz w:val="22"/>
                </w:rPr>
                <w:delText>Min. Scooter Spaces</w:delText>
              </w:r>
            </w:del>
          </w:p>
        </w:tc>
      </w:tr>
      <w:tr w:rsidR="00E75FA3" w14:paraId="117F1BA8" w14:textId="77777777">
        <w:tc>
          <w:tcPr>
            <w:tcW w:w="833" w:type="pct"/>
            <w:vMerge/>
          </w:tcPr>
          <w:p w14:paraId="3FE57801" w14:textId="77777777" w:rsidR="00E75FA3" w:rsidRDefault="00E75FA3"/>
        </w:tc>
        <w:tc>
          <w:tcPr>
            <w:tcW w:w="833" w:type="pct"/>
            <w:shd w:val="clear" w:color="auto" w:fill="C0C0C0"/>
          </w:tcPr>
          <w:p w14:paraId="61398518" w14:textId="0E253DE4" w:rsidR="00E75FA3" w:rsidRDefault="00000000">
            <w:del w:id="45" w:author="Adrian Hayes-Santos" w:date="2025-09-09T01:32:00Z" w16du:dateUtc="2025-09-09T05:32:00Z">
              <w:r w:rsidDel="005151A1">
                <w:rPr>
                  <w:b/>
                  <w:sz w:val="22"/>
                </w:rPr>
                <w:delText>Nonresidential Use</w:delText>
              </w:r>
            </w:del>
          </w:p>
        </w:tc>
        <w:tc>
          <w:tcPr>
            <w:tcW w:w="833" w:type="pct"/>
            <w:shd w:val="clear" w:color="auto" w:fill="C0C0C0"/>
          </w:tcPr>
          <w:p w14:paraId="76B3D58A" w14:textId="70FDB116" w:rsidR="00E75FA3" w:rsidRDefault="00000000">
            <w:del w:id="46" w:author="Adrian Hayes-Santos" w:date="2025-09-09T01:32:00Z" w16du:dateUtc="2025-09-09T05:32:00Z">
              <w:r w:rsidDel="005151A1">
                <w:rPr>
                  <w:b/>
                  <w:sz w:val="22"/>
                </w:rPr>
                <w:delText>Residential Use</w:delText>
              </w:r>
            </w:del>
          </w:p>
        </w:tc>
        <w:tc>
          <w:tcPr>
            <w:tcW w:w="833" w:type="pct"/>
            <w:shd w:val="clear" w:color="auto" w:fill="C0C0C0"/>
          </w:tcPr>
          <w:p w14:paraId="6C13F795" w14:textId="77777777" w:rsidR="00E75FA3" w:rsidRDefault="00000000">
            <w:r>
              <w:rPr>
                <w:b/>
                <w:sz w:val="22"/>
              </w:rPr>
              <w:t>Nonresidential Use</w:t>
            </w:r>
          </w:p>
        </w:tc>
        <w:tc>
          <w:tcPr>
            <w:tcW w:w="833" w:type="pct"/>
            <w:shd w:val="clear" w:color="auto" w:fill="C0C0C0"/>
          </w:tcPr>
          <w:p w14:paraId="550DF10F" w14:textId="77777777" w:rsidR="00E75FA3" w:rsidRDefault="00000000">
            <w:r>
              <w:rPr>
                <w:b/>
                <w:sz w:val="22"/>
              </w:rPr>
              <w:t>Residential Use</w:t>
            </w:r>
          </w:p>
        </w:tc>
        <w:tc>
          <w:tcPr>
            <w:tcW w:w="833" w:type="pct"/>
            <w:vMerge/>
          </w:tcPr>
          <w:p w14:paraId="12E5B5E0" w14:textId="77777777" w:rsidR="00E75FA3" w:rsidRDefault="00E75FA3"/>
        </w:tc>
      </w:tr>
      <w:tr w:rsidR="00E75FA3" w14:paraId="25FB7EEA" w14:textId="77777777">
        <w:tc>
          <w:tcPr>
            <w:tcW w:w="833" w:type="pct"/>
          </w:tcPr>
          <w:p w14:paraId="5454C83B" w14:textId="77777777" w:rsidR="00E75FA3" w:rsidRDefault="00000000">
            <w:r>
              <w:rPr>
                <w:sz w:val="22"/>
              </w:rPr>
              <w:t xml:space="preserve">DT </w:t>
            </w:r>
          </w:p>
        </w:tc>
        <w:tc>
          <w:tcPr>
            <w:tcW w:w="833" w:type="pct"/>
          </w:tcPr>
          <w:p w14:paraId="53927538" w14:textId="12B9ECB8" w:rsidR="00E75FA3" w:rsidRDefault="00000000">
            <w:del w:id="47" w:author="Adrian Hayes-Santos" w:date="2025-09-09T01:32:00Z" w16du:dateUtc="2025-09-09T05:32:00Z">
              <w:r w:rsidDel="005151A1">
                <w:rPr>
                  <w:sz w:val="22"/>
                </w:rPr>
                <w:delText xml:space="preserve">- </w:delText>
              </w:r>
            </w:del>
          </w:p>
        </w:tc>
        <w:tc>
          <w:tcPr>
            <w:tcW w:w="833" w:type="pct"/>
          </w:tcPr>
          <w:p w14:paraId="34A7D3DD" w14:textId="77777777" w:rsidR="00E75FA3" w:rsidRDefault="00000000">
            <w:r>
              <w:rPr>
                <w:sz w:val="22"/>
              </w:rPr>
              <w:t xml:space="preserve">- </w:t>
            </w:r>
          </w:p>
        </w:tc>
        <w:tc>
          <w:tcPr>
            <w:tcW w:w="833" w:type="pct"/>
          </w:tcPr>
          <w:p w14:paraId="25779C0E" w14:textId="77777777" w:rsidR="00E75FA3" w:rsidRDefault="00000000">
            <w:r>
              <w:rPr>
                <w:sz w:val="22"/>
              </w:rPr>
              <w:t xml:space="preserve">1 per 2,000 sq. ft. of GFA </w:t>
            </w:r>
          </w:p>
        </w:tc>
        <w:tc>
          <w:tcPr>
            <w:tcW w:w="833" w:type="pct"/>
          </w:tcPr>
          <w:p w14:paraId="78AA8599" w14:textId="77777777" w:rsidR="00E75FA3" w:rsidRDefault="00000000">
            <w:r>
              <w:rPr>
                <w:sz w:val="22"/>
              </w:rPr>
              <w:t xml:space="preserve">1 per 3 bedrooms </w:t>
            </w:r>
          </w:p>
        </w:tc>
        <w:tc>
          <w:tcPr>
            <w:tcW w:w="833" w:type="pct"/>
          </w:tcPr>
          <w:p w14:paraId="40D4277B" w14:textId="441CCAF7" w:rsidR="00E75FA3" w:rsidRDefault="00000000">
            <w:del w:id="48" w:author="Adrian Hayes-Santos" w:date="2025-09-09T01:31:00Z" w16du:dateUtc="2025-09-09T05:31:00Z">
              <w:r w:rsidDel="005151A1">
                <w:rPr>
                  <w:sz w:val="22"/>
                </w:rPr>
                <w:delText xml:space="preserve">1 per 6 bedrooms </w:delText>
              </w:r>
            </w:del>
          </w:p>
        </w:tc>
      </w:tr>
      <w:tr w:rsidR="00E75FA3" w14:paraId="48CC2310" w14:textId="77777777">
        <w:tc>
          <w:tcPr>
            <w:tcW w:w="833" w:type="pct"/>
          </w:tcPr>
          <w:p w14:paraId="3C4099B2" w14:textId="77777777" w:rsidR="00E75FA3" w:rsidRDefault="00000000">
            <w:r>
              <w:rPr>
                <w:sz w:val="22"/>
              </w:rPr>
              <w:t xml:space="preserve">U9 </w:t>
            </w:r>
          </w:p>
        </w:tc>
        <w:tc>
          <w:tcPr>
            <w:tcW w:w="833" w:type="pct"/>
          </w:tcPr>
          <w:p w14:paraId="15550E78" w14:textId="77777777" w:rsidR="00E75FA3" w:rsidRDefault="00000000">
            <w:r>
              <w:rPr>
                <w:sz w:val="22"/>
              </w:rPr>
              <w:t xml:space="preserve">- </w:t>
            </w:r>
          </w:p>
        </w:tc>
        <w:tc>
          <w:tcPr>
            <w:tcW w:w="833" w:type="pct"/>
          </w:tcPr>
          <w:p w14:paraId="7B18CC09" w14:textId="77777777" w:rsidR="00E75FA3" w:rsidRDefault="00000000">
            <w:r>
              <w:rPr>
                <w:sz w:val="22"/>
              </w:rPr>
              <w:t xml:space="preserve">- </w:t>
            </w:r>
          </w:p>
        </w:tc>
        <w:tc>
          <w:tcPr>
            <w:tcW w:w="833" w:type="pct"/>
          </w:tcPr>
          <w:p w14:paraId="01586930" w14:textId="77777777" w:rsidR="00E75FA3" w:rsidRDefault="00000000">
            <w:r>
              <w:rPr>
                <w:sz w:val="22"/>
              </w:rPr>
              <w:t xml:space="preserve">1 per 2,000 sq. ft. of GFA </w:t>
            </w:r>
          </w:p>
        </w:tc>
        <w:tc>
          <w:tcPr>
            <w:tcW w:w="833" w:type="pct"/>
          </w:tcPr>
          <w:p w14:paraId="37C809EA" w14:textId="77777777" w:rsidR="00E75FA3" w:rsidRDefault="00000000">
            <w:r>
              <w:rPr>
                <w:sz w:val="22"/>
              </w:rPr>
              <w:t xml:space="preserve">1 per 3 bedrooms </w:t>
            </w:r>
          </w:p>
        </w:tc>
        <w:tc>
          <w:tcPr>
            <w:tcW w:w="833" w:type="pct"/>
          </w:tcPr>
          <w:p w14:paraId="103127AF" w14:textId="535C52C8" w:rsidR="00E75FA3" w:rsidRDefault="00000000">
            <w:del w:id="49" w:author="Adrian Hayes-Santos" w:date="2025-09-09T01:31:00Z" w16du:dateUtc="2025-09-09T05:31:00Z">
              <w:r w:rsidDel="005151A1">
                <w:rPr>
                  <w:sz w:val="22"/>
                </w:rPr>
                <w:delText xml:space="preserve">1 per 6 bedrooms </w:delText>
              </w:r>
            </w:del>
          </w:p>
        </w:tc>
      </w:tr>
      <w:tr w:rsidR="00E75FA3" w14:paraId="039A752C" w14:textId="77777777">
        <w:tc>
          <w:tcPr>
            <w:tcW w:w="833" w:type="pct"/>
          </w:tcPr>
          <w:p w14:paraId="5A6A0962" w14:textId="77777777" w:rsidR="00E75FA3" w:rsidRDefault="00000000">
            <w:r>
              <w:rPr>
                <w:sz w:val="22"/>
              </w:rPr>
              <w:t xml:space="preserve">U8 </w:t>
            </w:r>
          </w:p>
        </w:tc>
        <w:tc>
          <w:tcPr>
            <w:tcW w:w="833" w:type="pct"/>
          </w:tcPr>
          <w:p w14:paraId="30F6D602" w14:textId="77777777" w:rsidR="00E75FA3" w:rsidRDefault="00000000">
            <w:r>
              <w:rPr>
                <w:sz w:val="22"/>
              </w:rPr>
              <w:t xml:space="preserve">- </w:t>
            </w:r>
          </w:p>
        </w:tc>
        <w:tc>
          <w:tcPr>
            <w:tcW w:w="833" w:type="pct"/>
          </w:tcPr>
          <w:p w14:paraId="087CE9AA" w14:textId="77777777" w:rsidR="00E75FA3" w:rsidRDefault="00000000">
            <w:r>
              <w:rPr>
                <w:sz w:val="22"/>
              </w:rPr>
              <w:t xml:space="preserve">- </w:t>
            </w:r>
          </w:p>
        </w:tc>
        <w:tc>
          <w:tcPr>
            <w:tcW w:w="833" w:type="pct"/>
          </w:tcPr>
          <w:p w14:paraId="3B1CD78E" w14:textId="77777777" w:rsidR="00E75FA3" w:rsidRDefault="00000000">
            <w:r>
              <w:rPr>
                <w:sz w:val="22"/>
              </w:rPr>
              <w:t xml:space="preserve">1 per 2,000 sq. ft. of GFA </w:t>
            </w:r>
          </w:p>
        </w:tc>
        <w:tc>
          <w:tcPr>
            <w:tcW w:w="833" w:type="pct"/>
          </w:tcPr>
          <w:p w14:paraId="5C863049" w14:textId="77777777" w:rsidR="00E75FA3" w:rsidRDefault="00000000">
            <w:r>
              <w:rPr>
                <w:sz w:val="22"/>
              </w:rPr>
              <w:t xml:space="preserve">1 per 3 bedrooms </w:t>
            </w:r>
          </w:p>
        </w:tc>
        <w:tc>
          <w:tcPr>
            <w:tcW w:w="833" w:type="pct"/>
          </w:tcPr>
          <w:p w14:paraId="22F74839" w14:textId="54E20B3A" w:rsidR="00E75FA3" w:rsidRDefault="00000000">
            <w:del w:id="50" w:author="Adrian Hayes-Santos" w:date="2025-09-09T01:31:00Z" w16du:dateUtc="2025-09-09T05:31:00Z">
              <w:r w:rsidDel="005151A1">
                <w:rPr>
                  <w:sz w:val="22"/>
                </w:rPr>
                <w:delText xml:space="preserve">1 per 6 bedrooms </w:delText>
              </w:r>
            </w:del>
          </w:p>
        </w:tc>
      </w:tr>
      <w:tr w:rsidR="00E75FA3" w14:paraId="0DE228E3" w14:textId="77777777">
        <w:tc>
          <w:tcPr>
            <w:tcW w:w="833" w:type="pct"/>
          </w:tcPr>
          <w:p w14:paraId="578DD0E1" w14:textId="77777777" w:rsidR="00E75FA3" w:rsidRDefault="00000000">
            <w:r>
              <w:rPr>
                <w:sz w:val="22"/>
              </w:rPr>
              <w:t xml:space="preserve">U7 </w:t>
            </w:r>
          </w:p>
        </w:tc>
        <w:tc>
          <w:tcPr>
            <w:tcW w:w="833" w:type="pct"/>
          </w:tcPr>
          <w:p w14:paraId="769334E8" w14:textId="77777777" w:rsidR="00E75FA3" w:rsidRDefault="00000000">
            <w:r>
              <w:rPr>
                <w:sz w:val="22"/>
              </w:rPr>
              <w:t xml:space="preserve">- </w:t>
            </w:r>
          </w:p>
        </w:tc>
        <w:tc>
          <w:tcPr>
            <w:tcW w:w="833" w:type="pct"/>
          </w:tcPr>
          <w:p w14:paraId="08619B13" w14:textId="7FEFBC41" w:rsidR="00E75FA3" w:rsidRDefault="00000000">
            <w:del w:id="51" w:author="Adrian Hayes-Santos" w:date="2025-09-09T01:31:00Z" w16du:dateUtc="2025-09-09T05:31:00Z">
              <w:r w:rsidDel="005151A1">
                <w:rPr>
                  <w:sz w:val="22"/>
                </w:rPr>
                <w:delText xml:space="preserve">1 per 3 bedrooms </w:delText>
              </w:r>
            </w:del>
          </w:p>
        </w:tc>
        <w:tc>
          <w:tcPr>
            <w:tcW w:w="833" w:type="pct"/>
          </w:tcPr>
          <w:p w14:paraId="2386E5DF" w14:textId="77777777" w:rsidR="00E75FA3" w:rsidRDefault="00000000">
            <w:r>
              <w:rPr>
                <w:sz w:val="22"/>
              </w:rPr>
              <w:t xml:space="preserve">1 per 2,000 sq. ft. of GFA </w:t>
            </w:r>
          </w:p>
        </w:tc>
        <w:tc>
          <w:tcPr>
            <w:tcW w:w="833" w:type="pct"/>
          </w:tcPr>
          <w:p w14:paraId="092D57CF" w14:textId="77777777" w:rsidR="00E75FA3" w:rsidRDefault="00000000">
            <w:r>
              <w:rPr>
                <w:sz w:val="22"/>
              </w:rPr>
              <w:t xml:space="preserve">1 per 3 bedrooms </w:t>
            </w:r>
          </w:p>
        </w:tc>
        <w:tc>
          <w:tcPr>
            <w:tcW w:w="833" w:type="pct"/>
          </w:tcPr>
          <w:p w14:paraId="2B8E51BA" w14:textId="39FA13A7" w:rsidR="00E75FA3" w:rsidRDefault="00000000">
            <w:del w:id="52" w:author="Adrian Hayes-Santos" w:date="2025-09-09T01:31:00Z" w16du:dateUtc="2025-09-09T05:31:00Z">
              <w:r w:rsidDel="005151A1">
                <w:rPr>
                  <w:sz w:val="22"/>
                </w:rPr>
                <w:delText xml:space="preserve">1 per 6 bedrooms </w:delText>
              </w:r>
            </w:del>
          </w:p>
        </w:tc>
      </w:tr>
      <w:tr w:rsidR="00E75FA3" w14:paraId="79DD057A" w14:textId="77777777">
        <w:tc>
          <w:tcPr>
            <w:tcW w:w="833" w:type="pct"/>
          </w:tcPr>
          <w:p w14:paraId="3847378D" w14:textId="77777777" w:rsidR="00E75FA3" w:rsidRDefault="00000000">
            <w:r>
              <w:rPr>
                <w:sz w:val="22"/>
              </w:rPr>
              <w:t xml:space="preserve">U6 </w:t>
            </w:r>
          </w:p>
        </w:tc>
        <w:tc>
          <w:tcPr>
            <w:tcW w:w="833" w:type="pct"/>
          </w:tcPr>
          <w:p w14:paraId="1F2AE0B6" w14:textId="77777777" w:rsidR="00E75FA3" w:rsidRDefault="00000000">
            <w:r>
              <w:rPr>
                <w:sz w:val="22"/>
              </w:rPr>
              <w:t xml:space="preserve">- </w:t>
            </w:r>
          </w:p>
        </w:tc>
        <w:tc>
          <w:tcPr>
            <w:tcW w:w="833" w:type="pct"/>
          </w:tcPr>
          <w:p w14:paraId="4AFB5A58" w14:textId="10BC7C45" w:rsidR="00E75FA3" w:rsidRDefault="00000000">
            <w:del w:id="53" w:author="Adrian Hayes-Santos" w:date="2025-09-09T01:31:00Z" w16du:dateUtc="2025-09-09T05:31:00Z">
              <w:r w:rsidDel="005151A1">
                <w:rPr>
                  <w:sz w:val="22"/>
                </w:rPr>
                <w:delText xml:space="preserve">1 per 3 bedrooms </w:delText>
              </w:r>
            </w:del>
          </w:p>
        </w:tc>
        <w:tc>
          <w:tcPr>
            <w:tcW w:w="833" w:type="pct"/>
          </w:tcPr>
          <w:p w14:paraId="27C5AC99" w14:textId="77777777" w:rsidR="00E75FA3" w:rsidRDefault="00000000">
            <w:r>
              <w:rPr>
                <w:sz w:val="22"/>
              </w:rPr>
              <w:t xml:space="preserve">1 per 2,000 sq. ft. of GFA </w:t>
            </w:r>
          </w:p>
        </w:tc>
        <w:tc>
          <w:tcPr>
            <w:tcW w:w="833" w:type="pct"/>
          </w:tcPr>
          <w:p w14:paraId="657B401F" w14:textId="77777777" w:rsidR="00E75FA3" w:rsidRDefault="00000000">
            <w:r>
              <w:rPr>
                <w:sz w:val="22"/>
              </w:rPr>
              <w:t xml:space="preserve">1 per 3 bedrooms </w:t>
            </w:r>
          </w:p>
        </w:tc>
        <w:tc>
          <w:tcPr>
            <w:tcW w:w="833" w:type="pct"/>
          </w:tcPr>
          <w:p w14:paraId="4457DD99" w14:textId="4B783012" w:rsidR="00E75FA3" w:rsidRDefault="00000000">
            <w:del w:id="54" w:author="Adrian Hayes-Santos" w:date="2025-09-09T01:31:00Z" w16du:dateUtc="2025-09-09T05:31:00Z">
              <w:r w:rsidDel="005151A1">
                <w:rPr>
                  <w:sz w:val="22"/>
                </w:rPr>
                <w:delText xml:space="preserve">1 per 6 bedrooms </w:delText>
              </w:r>
            </w:del>
          </w:p>
        </w:tc>
      </w:tr>
      <w:tr w:rsidR="00E75FA3" w14:paraId="44333B7E" w14:textId="77777777">
        <w:tc>
          <w:tcPr>
            <w:tcW w:w="833" w:type="pct"/>
          </w:tcPr>
          <w:p w14:paraId="2F2823CA" w14:textId="77777777" w:rsidR="00E75FA3" w:rsidRDefault="00000000">
            <w:r>
              <w:rPr>
                <w:sz w:val="22"/>
              </w:rPr>
              <w:t xml:space="preserve">U5 </w:t>
            </w:r>
          </w:p>
        </w:tc>
        <w:tc>
          <w:tcPr>
            <w:tcW w:w="833" w:type="pct"/>
          </w:tcPr>
          <w:p w14:paraId="31F1C9A3" w14:textId="77777777" w:rsidR="00E75FA3" w:rsidRDefault="00000000">
            <w:r>
              <w:rPr>
                <w:sz w:val="22"/>
              </w:rPr>
              <w:t xml:space="preserve">- </w:t>
            </w:r>
          </w:p>
        </w:tc>
        <w:tc>
          <w:tcPr>
            <w:tcW w:w="833" w:type="pct"/>
          </w:tcPr>
          <w:p w14:paraId="23D1301C" w14:textId="6325BD0F" w:rsidR="00E75FA3" w:rsidRDefault="00000000">
            <w:del w:id="55" w:author="Adrian Hayes-Santos" w:date="2025-09-09T01:31:00Z" w16du:dateUtc="2025-09-09T05:31:00Z">
              <w:r w:rsidDel="005151A1">
                <w:rPr>
                  <w:sz w:val="22"/>
                </w:rPr>
                <w:delText xml:space="preserve">1 per 3 bedrooms </w:delText>
              </w:r>
            </w:del>
          </w:p>
        </w:tc>
        <w:tc>
          <w:tcPr>
            <w:tcW w:w="833" w:type="pct"/>
          </w:tcPr>
          <w:p w14:paraId="2B2F56FF" w14:textId="77777777" w:rsidR="00E75FA3" w:rsidRDefault="00000000">
            <w:r>
              <w:rPr>
                <w:sz w:val="22"/>
              </w:rPr>
              <w:t xml:space="preserve">1 per 2,000 sq. ft. of GFA </w:t>
            </w:r>
          </w:p>
        </w:tc>
        <w:tc>
          <w:tcPr>
            <w:tcW w:w="833" w:type="pct"/>
          </w:tcPr>
          <w:p w14:paraId="522950A6" w14:textId="77777777" w:rsidR="00E75FA3" w:rsidRDefault="00000000">
            <w:r>
              <w:rPr>
                <w:sz w:val="22"/>
              </w:rPr>
              <w:t xml:space="preserve">1 per 3 bedrooms </w:t>
            </w:r>
          </w:p>
        </w:tc>
        <w:tc>
          <w:tcPr>
            <w:tcW w:w="833" w:type="pct"/>
            <w:vMerge w:val="restart"/>
          </w:tcPr>
          <w:p w14:paraId="1607CC3F" w14:textId="77777777" w:rsidR="00E75FA3" w:rsidRDefault="00000000">
            <w:r>
              <w:rPr>
                <w:sz w:val="22"/>
              </w:rPr>
              <w:t xml:space="preserve">- </w:t>
            </w:r>
          </w:p>
        </w:tc>
      </w:tr>
      <w:tr w:rsidR="00E75FA3" w14:paraId="305A96A4" w14:textId="77777777">
        <w:tc>
          <w:tcPr>
            <w:tcW w:w="833" w:type="pct"/>
          </w:tcPr>
          <w:p w14:paraId="7C7E29DC" w14:textId="77777777" w:rsidR="00E75FA3" w:rsidRDefault="00000000">
            <w:r>
              <w:rPr>
                <w:sz w:val="22"/>
              </w:rPr>
              <w:t xml:space="preserve">U4 </w:t>
            </w:r>
          </w:p>
        </w:tc>
        <w:tc>
          <w:tcPr>
            <w:tcW w:w="3333" w:type="pct"/>
            <w:gridSpan w:val="4"/>
            <w:vMerge w:val="restart"/>
          </w:tcPr>
          <w:p w14:paraId="0F18DC01" w14:textId="4A171094" w:rsidR="00E75FA3" w:rsidRDefault="00000000">
            <w:del w:id="56" w:author="Adrian Hayes-Santos" w:date="2025-09-09T01:32:00Z" w16du:dateUtc="2025-09-09T05:32:00Z">
              <w:r w:rsidDel="005151A1">
                <w:rPr>
                  <w:sz w:val="22"/>
                </w:rPr>
                <w:delText xml:space="preserve">Per parking code </w:delText>
              </w:r>
            </w:del>
          </w:p>
        </w:tc>
        <w:tc>
          <w:tcPr>
            <w:tcW w:w="833" w:type="pct"/>
            <w:vMerge/>
          </w:tcPr>
          <w:p w14:paraId="47BCC83D" w14:textId="77777777" w:rsidR="00E75FA3" w:rsidRDefault="00E75FA3"/>
        </w:tc>
      </w:tr>
      <w:tr w:rsidR="00E75FA3" w14:paraId="04535E0F" w14:textId="77777777">
        <w:tc>
          <w:tcPr>
            <w:tcW w:w="833" w:type="pct"/>
          </w:tcPr>
          <w:p w14:paraId="1E51DA30" w14:textId="77777777" w:rsidR="00E75FA3" w:rsidRDefault="00000000">
            <w:r>
              <w:rPr>
                <w:sz w:val="22"/>
              </w:rPr>
              <w:t xml:space="preserve">U3 </w:t>
            </w:r>
          </w:p>
        </w:tc>
        <w:tc>
          <w:tcPr>
            <w:tcW w:w="3333" w:type="pct"/>
            <w:gridSpan w:val="4"/>
            <w:vMerge/>
          </w:tcPr>
          <w:p w14:paraId="452C174A" w14:textId="77777777" w:rsidR="00E75FA3" w:rsidRDefault="00E75FA3"/>
        </w:tc>
        <w:tc>
          <w:tcPr>
            <w:tcW w:w="833" w:type="pct"/>
            <w:vMerge/>
          </w:tcPr>
          <w:p w14:paraId="47864008" w14:textId="77777777" w:rsidR="00E75FA3" w:rsidRDefault="00E75FA3"/>
        </w:tc>
      </w:tr>
      <w:tr w:rsidR="00E75FA3" w14:paraId="06B925E0" w14:textId="77777777">
        <w:tc>
          <w:tcPr>
            <w:tcW w:w="833" w:type="pct"/>
          </w:tcPr>
          <w:p w14:paraId="0D4C0F30" w14:textId="77777777" w:rsidR="00E75FA3" w:rsidRDefault="00000000">
            <w:r>
              <w:rPr>
                <w:sz w:val="22"/>
              </w:rPr>
              <w:t xml:space="preserve">U2 </w:t>
            </w:r>
          </w:p>
        </w:tc>
        <w:tc>
          <w:tcPr>
            <w:tcW w:w="3333" w:type="pct"/>
            <w:gridSpan w:val="4"/>
            <w:vMerge/>
          </w:tcPr>
          <w:p w14:paraId="39EF5E95" w14:textId="77777777" w:rsidR="00E75FA3" w:rsidRDefault="00E75FA3"/>
        </w:tc>
        <w:tc>
          <w:tcPr>
            <w:tcW w:w="833" w:type="pct"/>
            <w:vMerge/>
          </w:tcPr>
          <w:p w14:paraId="2F0C522C" w14:textId="77777777" w:rsidR="00E75FA3" w:rsidRDefault="00E75FA3"/>
        </w:tc>
      </w:tr>
      <w:tr w:rsidR="00E75FA3" w14:paraId="3A698BD8" w14:textId="77777777">
        <w:tc>
          <w:tcPr>
            <w:tcW w:w="833" w:type="pct"/>
          </w:tcPr>
          <w:p w14:paraId="07EEA538" w14:textId="77777777" w:rsidR="00E75FA3" w:rsidRDefault="00000000">
            <w:r>
              <w:rPr>
                <w:sz w:val="22"/>
              </w:rPr>
              <w:t xml:space="preserve">U1 </w:t>
            </w:r>
          </w:p>
        </w:tc>
        <w:tc>
          <w:tcPr>
            <w:tcW w:w="3333" w:type="pct"/>
            <w:gridSpan w:val="4"/>
            <w:vMerge/>
          </w:tcPr>
          <w:p w14:paraId="69451A93" w14:textId="77777777" w:rsidR="00E75FA3" w:rsidRDefault="00E75FA3"/>
        </w:tc>
        <w:tc>
          <w:tcPr>
            <w:tcW w:w="833" w:type="pct"/>
            <w:vMerge/>
          </w:tcPr>
          <w:p w14:paraId="1B197350" w14:textId="77777777" w:rsidR="00E75FA3" w:rsidRDefault="00E75FA3"/>
        </w:tc>
      </w:tr>
    </w:tbl>
    <w:p w14:paraId="7E26B7C1" w14:textId="77777777" w:rsidR="00E75FA3" w:rsidRDefault="00E75FA3"/>
    <w:p w14:paraId="2E646299" w14:textId="77777777" w:rsidR="00E75FA3" w:rsidRDefault="00000000">
      <w:pPr>
        <w:pStyle w:val="List1"/>
      </w:pPr>
      <w:r>
        <w:t>B.</w:t>
      </w:r>
      <w:r>
        <w:tab/>
      </w:r>
      <w:r>
        <w:rPr>
          <w:i/>
        </w:rPr>
        <w:t>Location of parking facilities.</w:t>
      </w:r>
    </w:p>
    <w:p w14:paraId="5C27483E" w14:textId="77777777" w:rsidR="00E75FA3" w:rsidRDefault="00000000">
      <w:pPr>
        <w:pStyle w:val="List2"/>
      </w:pPr>
      <w:r>
        <w:t>1.</w:t>
      </w:r>
      <w:r>
        <w:tab/>
        <w:t xml:space="preserve">Surface parking lots shall be located to the rear or side of buildings, but no more than 50 percent of the total parking area may be located to the side of buildings. </w:t>
      </w:r>
    </w:p>
    <w:p w14:paraId="6A0B695C" w14:textId="77777777" w:rsidR="00E75FA3" w:rsidRDefault="00E75FA3">
      <w:pPr>
        <w:pStyle w:val="Block2"/>
      </w:pPr>
    </w:p>
    <w:p w14:paraId="52D5CB68" w14:textId="77777777" w:rsidR="00E75FA3" w:rsidRDefault="00000000">
      <w:r>
        <w:rPr>
          <w:b/>
        </w:rPr>
        <w:t>Figure V-10: Ground-Floor Parking under Building</w:t>
      </w:r>
      <w:r>
        <w:br/>
      </w:r>
    </w:p>
    <w:p w14:paraId="6EE93E94" w14:textId="77777777" w:rsidR="00E75FA3" w:rsidRDefault="00000000">
      <w:r>
        <w:rPr>
          <w:noProof/>
        </w:rPr>
        <w:lastRenderedPageBreak/>
        <w:drawing>
          <wp:inline distT="0" distB="0" distL="0" distR="0" wp14:anchorId="25BEE327" wp14:editId="271D0AD0">
            <wp:extent cx="2590800" cy="1943100"/>
            <wp:effectExtent l="0" t="0" r="0" b="0"/>
            <wp:docPr id="19" name="Drawing 0" descr="FigV-10.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2590800" cy="1943100"/>
                    </a:xfrm>
                    <a:prstGeom prst="rect">
                      <a:avLst/>
                    </a:prstGeom>
                  </pic:spPr>
                </pic:pic>
              </a:graphicData>
            </a:graphic>
          </wp:inline>
        </w:drawing>
      </w:r>
    </w:p>
    <w:p w14:paraId="05129FE4" w14:textId="3D58A477" w:rsidR="00E75FA3" w:rsidRDefault="00000000">
      <w:pPr>
        <w:pStyle w:val="List2"/>
      </w:pPr>
      <w:r>
        <w:t>2.</w:t>
      </w:r>
      <w:r>
        <w:tab/>
        <w:t>Surface parking in the form of a single level of ground floor parking located within the building footprint (see Figure V-10) must include a minimum of 2</w:t>
      </w:r>
      <w:ins w:id="57" w:author="Adrian Hayes-Santos" w:date="2025-09-10T01:05:00Z" w16du:dateUtc="2025-09-10T05:05:00Z">
        <w:r w:rsidR="00A42CEC">
          <w:t>0</w:t>
        </w:r>
      </w:ins>
      <w:del w:id="58" w:author="Adrian Hayes-Santos" w:date="2025-09-10T01:05:00Z" w16du:dateUtc="2025-09-10T05:05:00Z">
        <w:r w:rsidDel="00A42CEC">
          <w:delText>5</w:delText>
        </w:r>
      </w:del>
      <w:r>
        <w:t xml:space="preserve"> feet of active ground floor commercial, residential, or office uses along Storefront and Principal streets, or in the event that all of the abutting roadways are local streets, must include a minimum of 2</w:t>
      </w:r>
      <w:ins w:id="59" w:author="Adrian Hayes-Santos" w:date="2025-09-10T01:05:00Z" w16du:dateUtc="2025-09-10T05:05:00Z">
        <w:r w:rsidR="00A42CEC">
          <w:t>0</w:t>
        </w:r>
      </w:ins>
      <w:del w:id="60" w:author="Adrian Hayes-Santos" w:date="2025-09-10T01:05:00Z" w16du:dateUtc="2025-09-10T05:05:00Z">
        <w:r w:rsidDel="00A42CEC">
          <w:delText>5</w:delText>
        </w:r>
      </w:del>
      <w:r>
        <w:t xml:space="preserve"> feet of active ground floor uses along the most primary local street as determined by pedestrian traffic. All other street frontages must include decorative screening walls, perimeter parking landscaping per Article VII, or a combination thereof to shield ground floor parking areas. </w:t>
      </w:r>
    </w:p>
    <w:p w14:paraId="368CA580" w14:textId="77777777" w:rsidR="00E75FA3" w:rsidRDefault="00000000">
      <w:pPr>
        <w:pStyle w:val="List2"/>
      </w:pPr>
      <w:r>
        <w:t>3.</w:t>
      </w:r>
      <w:r>
        <w:tab/>
        <w:t xml:space="preserve">Surface and structured parking areas shall be accessed from rear alleys or rear lanes where available (see Figure V-11), from an adjacent property (see Figure V-12), or from local streets, in that order of hierarchy. Vehicular access from other street types shall only be allowed in the absence of these options. </w:t>
      </w:r>
    </w:p>
    <w:p w14:paraId="4CB5F7C4" w14:textId="77777777" w:rsidR="00E75FA3" w:rsidRDefault="00000000">
      <w:pPr>
        <w:pStyle w:val="List2"/>
      </w:pPr>
      <w:r>
        <w:t>4.</w:t>
      </w:r>
      <w:r>
        <w:tab/>
        <w:t xml:space="preserve">Within the DT district, any surface parking areas abutting a public street or urban walkway shall be screened from street view by a masonry garden wall with a height between three and five feet. In the other T-zones, the parking lot may be screened in accordance with the perimeter parking landscaping standards per article VII. </w:t>
      </w:r>
    </w:p>
    <w:p w14:paraId="7BEEF2FD" w14:textId="77777777" w:rsidR="00E75FA3" w:rsidRDefault="00000000">
      <w:pPr>
        <w:pStyle w:val="List2"/>
      </w:pPr>
      <w:r>
        <w:t>5.</w:t>
      </w:r>
      <w:r>
        <w:tab/>
        <w:t xml:space="preserve">A minimum of ten percent of the provided bicycle parking shall be located between the building and the street. </w:t>
      </w:r>
    </w:p>
    <w:p w14:paraId="18ECDD7B" w14:textId="77777777" w:rsidR="00E75FA3" w:rsidRDefault="00E75FA3">
      <w:pPr>
        <w:pStyle w:val="Block2"/>
      </w:pPr>
    </w:p>
    <w:p w14:paraId="51F97E0A" w14:textId="77777777" w:rsidR="00E75FA3" w:rsidRDefault="00000000">
      <w:pPr>
        <w:pStyle w:val="ImageCaptionAboveLeft"/>
      </w:pPr>
      <w:r>
        <w:lastRenderedPageBreak/>
        <w:t>Figure V-11: Parking Access from Alley</w:t>
      </w:r>
      <w:r>
        <w:br/>
      </w:r>
    </w:p>
    <w:p w14:paraId="6B6534F9" w14:textId="77777777" w:rsidR="00E75FA3" w:rsidRDefault="00000000">
      <w:pPr>
        <w:pStyle w:val="ImageLeft"/>
      </w:pPr>
      <w:r>
        <w:rPr>
          <w:noProof/>
        </w:rPr>
        <w:drawing>
          <wp:inline distT="0" distB="0" distL="0" distR="0" wp14:anchorId="20349785" wp14:editId="1CA58782">
            <wp:extent cx="2286000" cy="3530600"/>
            <wp:effectExtent l="0" t="0" r="0" b="0"/>
            <wp:docPr id="20" name="Drawing 1" descr="FigV-11.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2286000" cy="3530600"/>
                    </a:xfrm>
                    <a:prstGeom prst="rect">
                      <a:avLst/>
                    </a:prstGeom>
                  </pic:spPr>
                </pic:pic>
              </a:graphicData>
            </a:graphic>
          </wp:inline>
        </w:drawing>
      </w:r>
    </w:p>
    <w:p w14:paraId="24AE3184" w14:textId="77777777" w:rsidR="00E75FA3" w:rsidRDefault="00000000">
      <w:pPr>
        <w:pStyle w:val="ImageLeft"/>
      </w:pPr>
      <w:r>
        <w:rPr>
          <w:noProof/>
        </w:rPr>
        <w:drawing>
          <wp:inline distT="0" distB="0" distL="0" distR="0" wp14:anchorId="154C56ED" wp14:editId="2CAF8DA0">
            <wp:extent cx="3048000" cy="2451100"/>
            <wp:effectExtent l="0" t="0" r="0" b="0"/>
            <wp:docPr id="21" name="Drawing 2" descr="FigV-12.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3048000" cy="2451100"/>
                    </a:xfrm>
                    <a:prstGeom prst="rect">
                      <a:avLst/>
                    </a:prstGeom>
                  </pic:spPr>
                </pic:pic>
              </a:graphicData>
            </a:graphic>
          </wp:inline>
        </w:drawing>
      </w:r>
    </w:p>
    <w:p w14:paraId="49AE4E93" w14:textId="77777777" w:rsidR="00E75FA3" w:rsidRDefault="00000000">
      <w:pPr>
        <w:pStyle w:val="List1"/>
      </w:pPr>
      <w:r>
        <w:t>C.</w:t>
      </w:r>
      <w:r>
        <w:tab/>
      </w:r>
      <w:r>
        <w:rPr>
          <w:i/>
        </w:rPr>
        <w:t>Design of parking structures.</w:t>
      </w:r>
    </w:p>
    <w:p w14:paraId="3F092B07" w14:textId="7A2E4579" w:rsidR="00E75FA3" w:rsidDel="005151A1" w:rsidRDefault="00000000">
      <w:pPr>
        <w:pStyle w:val="List2"/>
        <w:rPr>
          <w:del w:id="61" w:author="Adrian Hayes-Santos" w:date="2025-09-09T01:35:00Z" w16du:dateUtc="2025-09-09T05:35:00Z"/>
        </w:rPr>
      </w:pPr>
      <w:del w:id="62" w:author="Adrian Hayes-Santos" w:date="2025-09-09T01:35:00Z" w16du:dateUtc="2025-09-09T05:35:00Z">
        <w:r w:rsidDel="005151A1">
          <w:delText>1.</w:delText>
        </w:r>
        <w:r w:rsidDel="005151A1">
          <w:tab/>
          <w:delText xml:space="preserve">Parking structures located along Storefront streets shall be concealed by liner buildings, which may be attached or detached from the parking structure (see Figure V-13). The liner building shall have a minimum of two stories and a minimum height of 30 feet and a minimum depth of 25 feet along the entire length of the parking structure. </w:delText>
        </w:r>
      </w:del>
    </w:p>
    <w:p w14:paraId="5DC48C46" w14:textId="77777777" w:rsidR="00E75FA3" w:rsidRDefault="00E75FA3">
      <w:pPr>
        <w:pStyle w:val="Block2"/>
      </w:pPr>
    </w:p>
    <w:p w14:paraId="58464660" w14:textId="6FB51807" w:rsidR="00E75FA3" w:rsidRDefault="00000000">
      <w:pPr>
        <w:pStyle w:val="ImageCaptionAboveLeft"/>
      </w:pPr>
      <w:del w:id="63" w:author="Adrian Hayes-Santos" w:date="2025-09-09T01:35:00Z" w16du:dateUtc="2025-09-09T05:35:00Z">
        <w:r w:rsidDel="005151A1">
          <w:lastRenderedPageBreak/>
          <w:delText>Figure V-13: Parking Structures on Storefront Streets</w:delText>
        </w:r>
      </w:del>
      <w:r>
        <w:br/>
      </w:r>
    </w:p>
    <w:p w14:paraId="1B06AEC3" w14:textId="354FF1BF" w:rsidR="00E75FA3" w:rsidRDefault="00000000">
      <w:pPr>
        <w:pStyle w:val="ImageLeft"/>
      </w:pPr>
      <w:del w:id="64" w:author="Adrian Hayes-Santos" w:date="2025-09-09T01:35:00Z" w16du:dateUtc="2025-09-09T05:35:00Z">
        <w:r w:rsidDel="005151A1">
          <w:rPr>
            <w:noProof/>
          </w:rPr>
          <w:drawing>
            <wp:inline distT="0" distB="0" distL="0" distR="0" wp14:anchorId="65D9108F" wp14:editId="56F9F55E">
              <wp:extent cx="5029200" cy="2032000"/>
              <wp:effectExtent l="0" t="0" r="0" b="0"/>
              <wp:docPr id="22" name="Drawing 3" descr="FigV-13.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5029200" cy="2032000"/>
                      </a:xfrm>
                      <a:prstGeom prst="rect">
                        <a:avLst/>
                      </a:prstGeom>
                    </pic:spPr>
                  </pic:pic>
                </a:graphicData>
              </a:graphic>
            </wp:inline>
          </w:drawing>
        </w:r>
      </w:del>
    </w:p>
    <w:p w14:paraId="6A6B392B" w14:textId="5AC26D41" w:rsidR="00E75FA3" w:rsidRDefault="00000000">
      <w:pPr>
        <w:pStyle w:val="List2"/>
      </w:pPr>
      <w:r>
        <w:t>2.</w:t>
      </w:r>
      <w:r>
        <w:tab/>
        <w:t>Parking structures located along</w:t>
      </w:r>
      <w:ins w:id="65" w:author="Adrian Hayes-Santos" w:date="2025-09-09T01:35:00Z" w16du:dateUtc="2025-09-09T05:35:00Z">
        <w:r w:rsidR="005151A1">
          <w:t xml:space="preserve"> Storefront or</w:t>
        </w:r>
      </w:ins>
      <w:r>
        <w:t xml:space="preserve"> Principal streets shall be required to provide ground floor commercial</w:t>
      </w:r>
      <w:ins w:id="66" w:author="Adrian Hayes-Santos" w:date="2025-09-09T01:35:00Z" w16du:dateUtc="2025-09-09T05:35:00Z">
        <w:r w:rsidR="005151A1">
          <w:t>,</w:t>
        </w:r>
      </w:ins>
      <w:del w:id="67" w:author="Adrian Hayes-Santos" w:date="2025-09-09T01:35:00Z" w16du:dateUtc="2025-09-09T05:35:00Z">
        <w:r w:rsidDel="005151A1">
          <w:delText xml:space="preserve"> or</w:delText>
        </w:r>
      </w:del>
      <w:r>
        <w:t xml:space="preserve"> office</w:t>
      </w:r>
      <w:ins w:id="68" w:author="Adrian Hayes-Santos" w:date="2025-09-09T01:36:00Z" w16du:dateUtc="2025-09-09T05:36:00Z">
        <w:r w:rsidR="005151A1">
          <w:t>, residential or other activated</w:t>
        </w:r>
      </w:ins>
      <w:r>
        <w:t xml:space="preserve"> space along the street frontage (see Figure V-14). </w:t>
      </w:r>
    </w:p>
    <w:p w14:paraId="2E7D07A8" w14:textId="77777777" w:rsidR="00E75FA3" w:rsidRDefault="00E75FA3">
      <w:pPr>
        <w:pStyle w:val="Block2"/>
      </w:pPr>
    </w:p>
    <w:p w14:paraId="0D9B7421" w14:textId="6CF57027" w:rsidR="00E75FA3" w:rsidRDefault="00000000">
      <w:pPr>
        <w:pStyle w:val="ImageCaptionAboveLeft"/>
      </w:pPr>
      <w:r>
        <w:t>Figure V-14: Parking Structures on</w:t>
      </w:r>
      <w:ins w:id="69" w:author="Adrian Hayes-Santos" w:date="2025-09-10T01:06:00Z" w16du:dateUtc="2025-09-10T05:06:00Z">
        <w:r w:rsidR="00A42CEC">
          <w:t xml:space="preserve"> Storefront or</w:t>
        </w:r>
      </w:ins>
      <w:r>
        <w:t xml:space="preserve"> Principal Streets</w:t>
      </w:r>
      <w:r>
        <w:br/>
      </w:r>
    </w:p>
    <w:p w14:paraId="1FC2BD07" w14:textId="77777777" w:rsidR="00E75FA3" w:rsidRDefault="00000000">
      <w:pPr>
        <w:pStyle w:val="ImageLeft"/>
      </w:pPr>
      <w:r>
        <w:rPr>
          <w:noProof/>
        </w:rPr>
        <w:drawing>
          <wp:inline distT="0" distB="0" distL="0" distR="0" wp14:anchorId="384EF08F" wp14:editId="476F7E28">
            <wp:extent cx="4724400" cy="2362200"/>
            <wp:effectExtent l="0" t="0" r="0" b="0"/>
            <wp:docPr id="23" name="Drawing 4" descr="FigV-14.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4724400" cy="2362200"/>
                    </a:xfrm>
                    <a:prstGeom prst="rect">
                      <a:avLst/>
                    </a:prstGeom>
                  </pic:spPr>
                </pic:pic>
              </a:graphicData>
            </a:graphic>
          </wp:inline>
        </w:drawing>
      </w:r>
    </w:p>
    <w:p w14:paraId="0CDA8160" w14:textId="77777777" w:rsidR="00E75FA3" w:rsidRDefault="00000000">
      <w:pPr>
        <w:pStyle w:val="List2"/>
      </w:pPr>
      <w:r>
        <w:t>3.</w:t>
      </w:r>
      <w:r>
        <w:tab/>
        <w:t xml:space="preserve">On all other streets, any structured parking that is not concealed behind a liner building or ground floor commercial or office space shall have decorative screening walls, perimeter parking landscaping per Article VII, or a combination thereof to screen ground floor parking (see Figure V-15). </w:t>
      </w:r>
    </w:p>
    <w:p w14:paraId="35A1EC75" w14:textId="77777777" w:rsidR="00E75FA3" w:rsidRDefault="00E75FA3">
      <w:pPr>
        <w:pStyle w:val="Block2"/>
      </w:pPr>
    </w:p>
    <w:p w14:paraId="1FF92144" w14:textId="77777777" w:rsidR="00E75FA3" w:rsidRDefault="00000000">
      <w:pPr>
        <w:pStyle w:val="ImageCaptionAboveLeft"/>
      </w:pPr>
      <w:r>
        <w:lastRenderedPageBreak/>
        <w:t>Figure V-15: Parking Structures on Other Streets</w:t>
      </w:r>
      <w:r>
        <w:br/>
      </w:r>
    </w:p>
    <w:p w14:paraId="337E0299" w14:textId="77777777" w:rsidR="00E75FA3" w:rsidRDefault="00000000">
      <w:pPr>
        <w:pStyle w:val="ImageLeft"/>
      </w:pPr>
      <w:r>
        <w:rPr>
          <w:noProof/>
        </w:rPr>
        <w:drawing>
          <wp:inline distT="0" distB="0" distL="0" distR="0" wp14:anchorId="1B47A711" wp14:editId="26E0E52F">
            <wp:extent cx="3810000" cy="2095500"/>
            <wp:effectExtent l="0" t="0" r="0" b="0"/>
            <wp:docPr id="24" name="Drawing 5" descr="FigV-15.png"/>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3810000" cy="2095500"/>
                    </a:xfrm>
                    <a:prstGeom prst="rect">
                      <a:avLst/>
                    </a:prstGeom>
                  </pic:spPr>
                </pic:pic>
              </a:graphicData>
            </a:graphic>
          </wp:inline>
        </w:drawing>
      </w:r>
    </w:p>
    <w:p w14:paraId="043679B5" w14:textId="77777777" w:rsidR="00E75FA3" w:rsidRDefault="00000000">
      <w:pPr>
        <w:pStyle w:val="List2"/>
      </w:pPr>
      <w:r>
        <w:t>4.</w:t>
      </w:r>
      <w:r>
        <w:tab/>
        <w:t xml:space="preserve">Parking structures shall meet setback, height, and façade articulation standards applicable to the transect, but are exempt from the minimum floor-to-ceiling height requirement and the building frontage zone requirement. </w:t>
      </w:r>
    </w:p>
    <w:p w14:paraId="38E7CB3A" w14:textId="77777777" w:rsidR="00E75FA3" w:rsidRDefault="00000000">
      <w:pPr>
        <w:pStyle w:val="HistoryNote"/>
      </w:pPr>
      <w:r>
        <w:t>(Ord. No. 170974, § 7, 2-21-19)</w:t>
      </w:r>
    </w:p>
    <w:p w14:paraId="2F6C4BEF" w14:textId="77777777" w:rsidR="00E75FA3" w:rsidRDefault="00E75FA3">
      <w:pPr>
        <w:spacing w:before="0" w:after="0"/>
      </w:pPr>
    </w:p>
    <w:sectPr w:rsidR="00E75FA3">
      <w:headerReference w:type="default" r:id="rId40"/>
      <w:footerReference w:type="default" r:id="rId4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0CE15" w14:textId="77777777" w:rsidR="00DC09D5" w:rsidRDefault="00DC09D5">
      <w:pPr>
        <w:spacing w:before="0" w:after="0"/>
      </w:pPr>
      <w:r>
        <w:separator/>
      </w:r>
    </w:p>
  </w:endnote>
  <w:endnote w:type="continuationSeparator" w:id="0">
    <w:p w14:paraId="52CD03AD" w14:textId="77777777" w:rsidR="00DC09D5" w:rsidRDefault="00DC09D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1A99C" w14:textId="77777777" w:rsidR="00E75FA3" w:rsidRDefault="00E75FA3">
    <w:pPr>
      <w:pStyle w:val="FooterCenter"/>
      <w:pBdr>
        <w:bottom w:val="single" w:sz="4" w:space="0" w:color="auto"/>
      </w:pBdr>
    </w:pPr>
  </w:p>
  <w:p w14:paraId="3E84BC5C" w14:textId="77777777" w:rsidR="00E75FA3" w:rsidRDefault="00000000">
    <w:pPr>
      <w:pStyle w:val="FooterLeft"/>
    </w:pPr>
    <w:r>
      <w:tab/>
    </w:r>
    <w:r>
      <w:rPr>
        <w:rFonts w:ascii="Consolas" w:eastAsia="Consolas" w:hAnsi="Consolas" w:cs="Consolas"/>
        <w:sz w:val="12"/>
      </w:rPr>
      <w:t xml:space="preserve">   Created: 2025-07-02 13:10:02 [EST]</w:t>
    </w:r>
  </w:p>
  <w:p w14:paraId="053AE47A" w14:textId="77777777" w:rsidR="00E75FA3" w:rsidRDefault="00000000">
    <w:pPr>
      <w:pStyle w:val="FooterLeft"/>
    </w:pPr>
    <w:r>
      <w:t>(Supp. No. 62, Update 2)</w:t>
    </w:r>
  </w:p>
  <w:p w14:paraId="3F5BC1A3" w14:textId="77777777" w:rsidR="00E75FA3" w:rsidRDefault="00000000">
    <w:pPr>
      <w:pStyle w:val="FooterCenter"/>
    </w:pPr>
    <w:r>
      <w:cr/>
      <w:t xml:space="preserve">Page </w:t>
    </w:r>
    <w:r>
      <w:fldChar w:fldCharType="begin"/>
    </w:r>
    <w:r>
      <w:instrText>PAGE \* MERGEFORMAT</w:instrText>
    </w:r>
    <w:r>
      <w:fldChar w:fldCharType="separate"/>
    </w:r>
    <w:r w:rsidR="005151A1">
      <w:rPr>
        <w:noProof/>
      </w:rPr>
      <w:t>1</w:t>
    </w:r>
    <w:r>
      <w:fldChar w:fldCharType="end"/>
    </w:r>
    <w:r>
      <w:t xml:space="preserve"> of </w:t>
    </w:r>
    <w:fldSimple w:instr="NUMPAGES \* MERGEFORMAT">
      <w:r w:rsidR="005151A1">
        <w:rPr>
          <w:noProof/>
        </w:rPr>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09F6C" w14:textId="77777777" w:rsidR="00E75FA3" w:rsidRDefault="00E75FA3">
    <w:pPr>
      <w:pStyle w:val="FooterCenter"/>
      <w:pBdr>
        <w:bottom w:val="single" w:sz="4" w:space="0" w:color="auto"/>
      </w:pBdr>
    </w:pPr>
  </w:p>
  <w:p w14:paraId="09909FDF" w14:textId="77777777" w:rsidR="00E75FA3" w:rsidRDefault="00000000">
    <w:pPr>
      <w:pStyle w:val="FooterLeft"/>
    </w:pPr>
    <w:r>
      <w:tab/>
    </w:r>
    <w:r>
      <w:rPr>
        <w:rFonts w:ascii="Consolas" w:eastAsia="Consolas" w:hAnsi="Consolas" w:cs="Consolas"/>
        <w:sz w:val="12"/>
      </w:rPr>
      <w:t xml:space="preserve">   Created: 2025-07-02 13:10:02 [EST]</w:t>
    </w:r>
  </w:p>
  <w:p w14:paraId="0C51D2E1" w14:textId="77777777" w:rsidR="00E75FA3" w:rsidRDefault="00000000">
    <w:pPr>
      <w:pStyle w:val="FooterLeft"/>
    </w:pPr>
    <w:r>
      <w:t>(Supp. No. 62, Update 2)</w:t>
    </w:r>
  </w:p>
  <w:p w14:paraId="3A13C34D" w14:textId="77777777" w:rsidR="00E75FA3" w:rsidRDefault="00000000">
    <w:pPr>
      <w:pStyle w:val="FooterCenter"/>
    </w:pPr>
    <w:r>
      <w:cr/>
      <w:t xml:space="preserve">Page </w:t>
    </w:r>
    <w:r>
      <w:fldChar w:fldCharType="begin"/>
    </w:r>
    <w:r>
      <w:instrText>PAGE \* MERGEFORMAT</w:instrText>
    </w:r>
    <w:r>
      <w:fldChar w:fldCharType="separate"/>
    </w:r>
    <w:r w:rsidR="005151A1">
      <w:rPr>
        <w:noProof/>
      </w:rPr>
      <w:t>2</w:t>
    </w:r>
    <w:r>
      <w:fldChar w:fldCharType="end"/>
    </w:r>
    <w:r>
      <w:t xml:space="preserve"> of </w:t>
    </w:r>
    <w:fldSimple w:instr="NUMPAGES \* MERGEFORMAT">
      <w:r w:rsidR="005151A1">
        <w:rPr>
          <w:noProof/>
        </w:rPr>
        <w:t>3</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A3F55" w14:textId="77777777" w:rsidR="00E75FA3" w:rsidRDefault="00E75FA3">
    <w:pPr>
      <w:pStyle w:val="FooterCenter"/>
      <w:pBdr>
        <w:bottom w:val="single" w:sz="4" w:space="0" w:color="auto"/>
      </w:pBdr>
    </w:pPr>
  </w:p>
  <w:p w14:paraId="37CC87A8" w14:textId="77777777" w:rsidR="00E75FA3" w:rsidRDefault="00000000">
    <w:pPr>
      <w:pStyle w:val="FooterLeft"/>
    </w:pPr>
    <w:r>
      <w:tab/>
    </w:r>
    <w:r>
      <w:rPr>
        <w:rFonts w:ascii="Consolas" w:eastAsia="Consolas" w:hAnsi="Consolas" w:cs="Consolas"/>
        <w:sz w:val="12"/>
      </w:rPr>
      <w:t xml:space="preserve">   Created: 2025-07-02 13:10:02 [EST]</w:t>
    </w:r>
  </w:p>
  <w:p w14:paraId="3C7D0176" w14:textId="77777777" w:rsidR="00E75FA3" w:rsidRDefault="00000000">
    <w:pPr>
      <w:pStyle w:val="FooterLeft"/>
    </w:pPr>
    <w:r>
      <w:t>(Supp. No. 62, Update 2)</w:t>
    </w:r>
  </w:p>
  <w:p w14:paraId="22ADE602" w14:textId="67404ED8" w:rsidR="00E75FA3" w:rsidRDefault="00000000">
    <w:pPr>
      <w:pStyle w:val="FooterCenter"/>
    </w:pPr>
    <w:r>
      <w:cr/>
      <w:t xml:space="preserve">Page </w:t>
    </w:r>
    <w:r>
      <w:fldChar w:fldCharType="begin"/>
    </w:r>
    <w:r>
      <w:instrText>PAGE \* MERGEFORMAT</w:instrText>
    </w:r>
    <w:r>
      <w:fldChar w:fldCharType="separate"/>
    </w:r>
    <w:r w:rsidR="005151A1">
      <w:rPr>
        <w:noProof/>
      </w:rPr>
      <w:t>5</w:t>
    </w:r>
    <w:r>
      <w:fldChar w:fldCharType="end"/>
    </w:r>
    <w:r>
      <w:t xml:space="preserve"> of </w:t>
    </w:r>
    <w:fldSimple w:instr="NUMPAGES \* MERGEFORMAT">
      <w:r w:rsidR="005151A1">
        <w:rPr>
          <w:noProof/>
        </w:rPr>
        <w:t>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9532" w14:textId="77777777" w:rsidR="00E75FA3" w:rsidRDefault="00E75FA3">
    <w:pPr>
      <w:pStyle w:val="FooterCenter"/>
      <w:pBdr>
        <w:bottom w:val="single" w:sz="4" w:space="0" w:color="auto"/>
      </w:pBdr>
    </w:pPr>
  </w:p>
  <w:p w14:paraId="58CD878A" w14:textId="77777777" w:rsidR="00E75FA3" w:rsidRDefault="00000000">
    <w:pPr>
      <w:pStyle w:val="FooterLeft"/>
    </w:pPr>
    <w:r>
      <w:tab/>
    </w:r>
    <w:r>
      <w:rPr>
        <w:rFonts w:ascii="Consolas" w:eastAsia="Consolas" w:hAnsi="Consolas" w:cs="Consolas"/>
        <w:sz w:val="12"/>
      </w:rPr>
      <w:t xml:space="preserve">   Created: 2025-07-02 13:10:02 [EST]</w:t>
    </w:r>
  </w:p>
  <w:p w14:paraId="5FD593F2" w14:textId="77777777" w:rsidR="00E75FA3" w:rsidRDefault="00000000">
    <w:pPr>
      <w:pStyle w:val="FooterLeft"/>
    </w:pPr>
    <w:r>
      <w:t>(Supp. No. 62, Update 2)</w:t>
    </w:r>
  </w:p>
  <w:p w14:paraId="1F998A73" w14:textId="706481CA" w:rsidR="00E75FA3" w:rsidRDefault="00000000">
    <w:pPr>
      <w:pStyle w:val="FooterCenter"/>
    </w:pPr>
    <w:r>
      <w:cr/>
      <w:t xml:space="preserve">Page </w:t>
    </w:r>
    <w:r>
      <w:fldChar w:fldCharType="begin"/>
    </w:r>
    <w:r>
      <w:instrText>PAGE \* MERGEFORMAT</w:instrText>
    </w:r>
    <w:r>
      <w:fldChar w:fldCharType="separate"/>
    </w:r>
    <w:r w:rsidR="005151A1">
      <w:rPr>
        <w:noProof/>
      </w:rPr>
      <w:t>14</w:t>
    </w:r>
    <w:r>
      <w:fldChar w:fldCharType="end"/>
    </w:r>
    <w:r>
      <w:t xml:space="preserve"> of </w:t>
    </w:r>
    <w:fldSimple w:instr="NUMPAGES \* MERGEFORMAT">
      <w:r w:rsidR="005151A1">
        <w:rPr>
          <w:noProof/>
        </w:rPr>
        <w:t>15</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37493" w14:textId="77777777" w:rsidR="00E75FA3" w:rsidRDefault="00E75FA3">
    <w:pPr>
      <w:pStyle w:val="FooterCenter"/>
      <w:pBdr>
        <w:bottom w:val="single" w:sz="4" w:space="0" w:color="auto"/>
      </w:pBdr>
    </w:pPr>
  </w:p>
  <w:p w14:paraId="4C1BDAD5" w14:textId="77777777" w:rsidR="00E75FA3" w:rsidRDefault="00000000">
    <w:pPr>
      <w:pStyle w:val="FooterLeft"/>
    </w:pPr>
    <w:r>
      <w:tab/>
    </w:r>
    <w:r>
      <w:rPr>
        <w:rFonts w:ascii="Consolas" w:eastAsia="Consolas" w:hAnsi="Consolas" w:cs="Consolas"/>
        <w:sz w:val="12"/>
      </w:rPr>
      <w:t xml:space="preserve">   Created: 2025-07-02 13:10:02 [EST]</w:t>
    </w:r>
  </w:p>
  <w:p w14:paraId="63A6F664" w14:textId="77777777" w:rsidR="00E75FA3" w:rsidRDefault="00000000">
    <w:pPr>
      <w:pStyle w:val="FooterLeft"/>
    </w:pPr>
    <w:r>
      <w:t>(Supp. No. 62, Update 2)</w:t>
    </w:r>
  </w:p>
  <w:p w14:paraId="17475271" w14:textId="12ECF81B" w:rsidR="00E75FA3" w:rsidRDefault="00000000">
    <w:pPr>
      <w:pStyle w:val="FooterCenter"/>
    </w:pPr>
    <w:r>
      <w:cr/>
      <w:t xml:space="preserve">Page </w:t>
    </w:r>
    <w:r>
      <w:fldChar w:fldCharType="begin"/>
    </w:r>
    <w:r>
      <w:instrText>PAGE \* MERGEFORMAT</w:instrText>
    </w:r>
    <w:r>
      <w:fldChar w:fldCharType="separate"/>
    </w:r>
    <w:r w:rsidR="005151A1">
      <w:rPr>
        <w:noProof/>
      </w:rPr>
      <w:t>18</w:t>
    </w:r>
    <w:r>
      <w:fldChar w:fldCharType="end"/>
    </w:r>
    <w:r>
      <w:t xml:space="preserve"> of </w:t>
    </w:r>
    <w:fldSimple w:instr="NUMPAGES \* MERGEFORMAT">
      <w:r w:rsidR="005151A1">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94A52" w14:textId="77777777" w:rsidR="00DC09D5" w:rsidRDefault="00DC09D5">
      <w:pPr>
        <w:spacing w:before="0" w:after="0"/>
      </w:pPr>
      <w:r>
        <w:separator/>
      </w:r>
    </w:p>
  </w:footnote>
  <w:footnote w:type="continuationSeparator" w:id="0">
    <w:p w14:paraId="6FDB2BF4" w14:textId="77777777" w:rsidR="00DC09D5" w:rsidRDefault="00DC09D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3ACE3" w14:textId="77777777" w:rsidR="00E75FA3" w:rsidRDefault="00E75FA3">
    <w:pPr>
      <w:pStyle w:val="HeaderCenter"/>
    </w:pPr>
  </w:p>
  <w:p w14:paraId="77AC5954" w14:textId="77777777" w:rsidR="00E75FA3" w:rsidRDefault="00E75FA3">
    <w:pPr>
      <w:pStyle w:val="HeaderCenter"/>
      <w:pBdr>
        <w:top w:val="single" w:sz="4"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C22B5" w14:textId="77777777" w:rsidR="00E75FA3" w:rsidRDefault="00E75FA3">
    <w:pPr>
      <w:pStyle w:val="HeaderCenter"/>
    </w:pPr>
  </w:p>
  <w:p w14:paraId="331C7443" w14:textId="77777777" w:rsidR="00E75FA3" w:rsidRDefault="00E75FA3">
    <w:pPr>
      <w:pStyle w:val="HeaderCenter"/>
      <w:pBdr>
        <w:top w:val="single" w:sz="4"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63381" w14:textId="77777777" w:rsidR="00E75FA3" w:rsidRDefault="00E75FA3">
    <w:pPr>
      <w:pStyle w:val="HeaderCenter"/>
    </w:pPr>
  </w:p>
  <w:p w14:paraId="3A82A3CC" w14:textId="77777777" w:rsidR="00E75FA3" w:rsidRDefault="00E75FA3">
    <w:pPr>
      <w:pStyle w:val="HeaderCenter"/>
      <w:pBdr>
        <w:top w:val="single" w:sz="4"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9308D" w14:textId="77777777" w:rsidR="00E75FA3" w:rsidRDefault="00E75FA3">
    <w:pPr>
      <w:pStyle w:val="HeaderCenter"/>
    </w:pPr>
  </w:p>
  <w:p w14:paraId="3C6860F2" w14:textId="77777777" w:rsidR="00E75FA3" w:rsidRDefault="00E75FA3">
    <w:pPr>
      <w:pStyle w:val="HeaderCenter"/>
      <w:pBdr>
        <w:top w:val="single" w:sz="4"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6B51A" w14:textId="77777777" w:rsidR="00E75FA3" w:rsidRDefault="00E75FA3">
    <w:pPr>
      <w:pStyle w:val="HeaderCenter"/>
    </w:pPr>
  </w:p>
  <w:p w14:paraId="559E6AC7" w14:textId="77777777" w:rsidR="00E75FA3" w:rsidRDefault="00E75FA3">
    <w:pPr>
      <w:pStyle w:val="HeaderCenter"/>
      <w:pBdr>
        <w:top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multilevel"/>
    <w:tmpl w:val="E6804B4E"/>
    <w:lvl w:ilvl="0">
      <w:start w:val="1"/>
      <w:numFmt w:val="decimal"/>
      <w:pStyle w:val="ListNumber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FFFFF7E"/>
    <w:multiLevelType w:val="multilevel"/>
    <w:tmpl w:val="525ACE26"/>
    <w:lvl w:ilvl="0">
      <w:start w:val="1"/>
      <w:numFmt w:val="decimal"/>
      <w:pStyle w:val="ListNumber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F"/>
    <w:multiLevelType w:val="multilevel"/>
    <w:tmpl w:val="C0447782"/>
    <w:lvl w:ilvl="0">
      <w:start w:val="1"/>
      <w:numFmt w:val="decimal"/>
      <w:pStyle w:val="ListNumber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80"/>
    <w:multiLevelType w:val="multilevel"/>
    <w:tmpl w:val="53CC0B36"/>
    <w:lvl w:ilvl="0">
      <w:start w:val="1"/>
      <w:numFmt w:val="bullet"/>
      <w:pStyle w:val="ListBullet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1"/>
    <w:multiLevelType w:val="multilevel"/>
    <w:tmpl w:val="A57880DC"/>
    <w:lvl w:ilvl="0">
      <w:start w:val="1"/>
      <w:numFmt w:val="bullet"/>
      <w:pStyle w:val="ListBullet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2"/>
    <w:multiLevelType w:val="multilevel"/>
    <w:tmpl w:val="B9883DA6"/>
    <w:lvl w:ilvl="0">
      <w:start w:val="1"/>
      <w:numFmt w:val="bullet"/>
      <w:pStyle w:val="ListBullet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3"/>
    <w:multiLevelType w:val="multilevel"/>
    <w:tmpl w:val="8C0AE6B0"/>
    <w:lvl w:ilvl="0">
      <w:start w:val="1"/>
      <w:numFmt w:val="bullet"/>
      <w:pStyle w:val="ListBullet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8"/>
    <w:multiLevelType w:val="multilevel"/>
    <w:tmpl w:val="3BFA2FDE"/>
    <w:lvl w:ilvl="0">
      <w:start w:val="1"/>
      <w:numFmt w:val="decimal"/>
      <w:pStyle w:val="ListNumber"/>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9"/>
    <w:multiLevelType w:val="multilevel"/>
    <w:tmpl w:val="2F68F252"/>
    <w:lvl w:ilvl="0">
      <w:start w:val="1"/>
      <w:numFmt w:val="bullet"/>
      <w:pStyle w:val="List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CEF7535"/>
    <w:multiLevelType w:val="multilevel"/>
    <w:tmpl w:val="9C96A0BE"/>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0" w15:restartNumberingAfterBreak="0">
    <w:nsid w:val="2F53A9A0"/>
    <w:multiLevelType w:val="multilevel"/>
    <w:tmpl w:val="247880D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1" w15:restartNumberingAfterBreak="0">
    <w:nsid w:val="531F754B"/>
    <w:multiLevelType w:val="multilevel"/>
    <w:tmpl w:val="65723428"/>
    <w:lvl w:ilvl="0">
      <w:start w:val="1"/>
      <w:numFmt w:val="decimal"/>
      <w:pStyle w:val="ListNumber5"/>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1794978024">
    <w:abstractNumId w:val="8"/>
  </w:num>
  <w:num w:numId="2" w16cid:durableId="1508444759">
    <w:abstractNumId w:val="7"/>
  </w:num>
  <w:num w:numId="3" w16cid:durableId="1658072778">
    <w:abstractNumId w:val="6"/>
  </w:num>
  <w:num w:numId="4" w16cid:durableId="775948947">
    <w:abstractNumId w:val="5"/>
  </w:num>
  <w:num w:numId="5" w16cid:durableId="1598053440">
    <w:abstractNumId w:val="4"/>
  </w:num>
  <w:num w:numId="6" w16cid:durableId="206798541">
    <w:abstractNumId w:val="3"/>
  </w:num>
  <w:num w:numId="7" w16cid:durableId="1280918861">
    <w:abstractNumId w:val="2"/>
  </w:num>
  <w:num w:numId="8" w16cid:durableId="547761520">
    <w:abstractNumId w:val="1"/>
  </w:num>
  <w:num w:numId="9" w16cid:durableId="1798377551">
    <w:abstractNumId w:val="0"/>
  </w:num>
  <w:num w:numId="10" w16cid:durableId="998263576">
    <w:abstractNumId w:val="11"/>
  </w:num>
  <w:num w:numId="11" w16cid:durableId="469593612">
    <w:abstractNumId w:val="10"/>
  </w:num>
  <w:num w:numId="12" w16cid:durableId="158409938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drian Hayes-Santos">
    <w15:presenceInfo w15:providerId="Windows Live" w15:userId="08370f6e95b297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FA3"/>
    <w:rsid w:val="0000514D"/>
    <w:rsid w:val="000B1678"/>
    <w:rsid w:val="0011469D"/>
    <w:rsid w:val="003D4244"/>
    <w:rsid w:val="005151A1"/>
    <w:rsid w:val="00542C36"/>
    <w:rsid w:val="00784BA9"/>
    <w:rsid w:val="007D2F89"/>
    <w:rsid w:val="00843918"/>
    <w:rsid w:val="00853750"/>
    <w:rsid w:val="00A42CEC"/>
    <w:rsid w:val="00A8035F"/>
    <w:rsid w:val="00D4198B"/>
    <w:rsid w:val="00D66621"/>
    <w:rsid w:val="00DC09D5"/>
    <w:rsid w:val="00E043B9"/>
    <w:rsid w:val="00E118AE"/>
    <w:rsid w:val="00E376E9"/>
    <w:rsid w:val="00E75FA3"/>
    <w:rsid w:val="00F15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713E0"/>
  <w15:docId w15:val="{B757B2C4-41C1-4815-8D90-F98DE9E25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before="4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left"/>
    </w:pPr>
    <w:rPr>
      <w:rFonts w:ascii="Calibri" w:hAnsi="Calibri"/>
      <w:sz w:val="20"/>
    </w:rPr>
  </w:style>
  <w:style w:type="paragraph" w:styleId="Heading1">
    <w:name w:val="heading 1"/>
    <w:basedOn w:val="Normal"/>
    <w:next w:val="Block1"/>
    <w:link w:val="Heading1Char"/>
    <w:uiPriority w:val="9"/>
    <w:qFormat/>
    <w:pPr>
      <w:keepNext/>
      <w:keepLines/>
      <w:spacing w:before="120" w:after="240" w:line="276" w:lineRule="auto"/>
      <w:jc w:val="center"/>
      <w:outlineLvl w:val="0"/>
    </w:pPr>
    <w:rPr>
      <w:b/>
      <w:sz w:val="32"/>
      <w:szCs w:val="32"/>
    </w:rPr>
  </w:style>
  <w:style w:type="paragraph" w:styleId="Heading2">
    <w:name w:val="heading 2"/>
    <w:basedOn w:val="Heading1"/>
    <w:next w:val="Block1"/>
    <w:link w:val="Heading2Char"/>
    <w:uiPriority w:val="9"/>
    <w:semiHidden/>
    <w:unhideWhenUsed/>
    <w:qFormat/>
    <w:pPr>
      <w:outlineLvl w:val="1"/>
    </w:pPr>
    <w:rPr>
      <w:rFonts w:eastAsia="Times New Roman"/>
      <w:sz w:val="28"/>
    </w:rPr>
  </w:style>
  <w:style w:type="paragraph" w:styleId="Heading3">
    <w:name w:val="heading 3"/>
    <w:basedOn w:val="Heading2"/>
    <w:next w:val="Block1"/>
    <w:link w:val="Heading3Char"/>
    <w:uiPriority w:val="9"/>
    <w:semiHidden/>
    <w:unhideWhenUsed/>
    <w:qFormat/>
    <w:pPr>
      <w:spacing w:after="220"/>
      <w:outlineLvl w:val="2"/>
    </w:pPr>
    <w:rPr>
      <w:rFonts w:eastAsiaTheme="majorEastAsia" w:cstheme="majorBidi"/>
      <w:i/>
      <w:szCs w:val="24"/>
    </w:rPr>
  </w:style>
  <w:style w:type="paragraph" w:styleId="Heading4">
    <w:name w:val="heading 4"/>
    <w:basedOn w:val="Heading3"/>
    <w:next w:val="Block1"/>
    <w:link w:val="Heading4Char"/>
    <w:uiPriority w:val="9"/>
    <w:semiHidden/>
    <w:unhideWhenUsed/>
    <w:qFormat/>
    <w:pPr>
      <w:spacing w:after="200"/>
      <w:outlineLvl w:val="3"/>
    </w:pPr>
    <w:rPr>
      <w:b w:val="0"/>
      <w:iCs/>
    </w:rPr>
  </w:style>
  <w:style w:type="paragraph" w:styleId="Heading5">
    <w:name w:val="heading 5"/>
    <w:basedOn w:val="Heading4"/>
    <w:next w:val="Block1"/>
    <w:link w:val="Heading5Char"/>
    <w:uiPriority w:val="9"/>
    <w:semiHidden/>
    <w:unhideWhenUsed/>
    <w:qFormat/>
    <w:pPr>
      <w:outlineLvl w:val="4"/>
    </w:pPr>
    <w:rPr>
      <w:b/>
      <w:i w:val="0"/>
      <w:sz w:val="26"/>
    </w:rPr>
  </w:style>
  <w:style w:type="paragraph" w:styleId="Heading6">
    <w:name w:val="heading 6"/>
    <w:basedOn w:val="Heading5"/>
    <w:next w:val="Block1"/>
    <w:link w:val="Heading6Char"/>
    <w:uiPriority w:val="9"/>
    <w:semiHidden/>
    <w:unhideWhenUsed/>
    <w:qFormat/>
    <w:pPr>
      <w:outlineLvl w:val="5"/>
    </w:pPr>
    <w:rPr>
      <w:i/>
    </w:rPr>
  </w:style>
  <w:style w:type="paragraph" w:styleId="Heading7">
    <w:name w:val="heading 7"/>
    <w:basedOn w:val="Heading6"/>
    <w:next w:val="Block1"/>
    <w:link w:val="Heading7Char"/>
    <w:uiPriority w:val="1"/>
    <w:pPr>
      <w:spacing w:after="180"/>
      <w:outlineLvl w:val="6"/>
    </w:pPr>
    <w:rPr>
      <w:b w:val="0"/>
      <w:iCs w:val="0"/>
    </w:rPr>
  </w:style>
  <w:style w:type="paragraph" w:styleId="Heading8">
    <w:name w:val="heading 8"/>
    <w:basedOn w:val="Heading7"/>
    <w:next w:val="Block1"/>
    <w:link w:val="Heading8Char"/>
    <w:uiPriority w:val="1"/>
    <w:pPr>
      <w:outlineLvl w:val="7"/>
    </w:pPr>
    <w:rPr>
      <w:b/>
      <w:i w:val="0"/>
      <w:sz w:val="24"/>
      <w:szCs w:val="21"/>
    </w:rPr>
  </w:style>
  <w:style w:type="paragraph" w:styleId="Heading9">
    <w:name w:val="heading 9"/>
    <w:basedOn w:val="Heading8"/>
    <w:next w:val="Block1"/>
    <w:link w:val="Heading9Char"/>
    <w:uiPriority w:val="1"/>
    <w:pPr>
      <w:spacing w:after="16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
    <w:name w:val="Section"/>
    <w:basedOn w:val="Heading1"/>
    <w:next w:val="Block1"/>
    <w:uiPriority w:val="1"/>
    <w:qFormat/>
    <w:pPr>
      <w:spacing w:before="180" w:after="120"/>
      <w:ind w:left="950" w:hanging="950"/>
      <w:jc w:val="left"/>
      <w:outlineLvl w:val="5"/>
    </w:pPr>
    <w:rPr>
      <w:sz w:val="24"/>
    </w:rPr>
  </w:style>
  <w:style w:type="paragraph" w:customStyle="1" w:styleId="Block1">
    <w:name w:val="Block 1"/>
    <w:basedOn w:val="Normal"/>
    <w:uiPriority w:val="3"/>
    <w:qFormat/>
  </w:style>
  <w:style w:type="paragraph" w:customStyle="1" w:styleId="HeaderCenter">
    <w:name w:val="Header Center"/>
    <w:basedOn w:val="Normal"/>
    <w:qFormat/>
    <w:pPr>
      <w:spacing w:after="40"/>
      <w:jc w:val="center"/>
    </w:pPr>
  </w:style>
  <w:style w:type="paragraph" w:customStyle="1" w:styleId="FooterLeft">
    <w:name w:val="Footer Left"/>
    <w:basedOn w:val="Normal"/>
    <w:qFormat/>
    <w:pPr>
      <w:tabs>
        <w:tab w:val="right" w:pos="9360"/>
      </w:tabs>
      <w:spacing w:after="40"/>
    </w:pPr>
    <w:rPr>
      <w:sz w:val="18"/>
    </w:rPr>
  </w:style>
  <w:style w:type="paragraph" w:customStyle="1" w:styleId="FooterCenter">
    <w:name w:val="Footer Center"/>
    <w:basedOn w:val="FooterLeft"/>
    <w:qFormat/>
    <w:pPr>
      <w:jc w:val="center"/>
    </w:pPr>
  </w:style>
  <w:style w:type="table" w:customStyle="1" w:styleId="Table1">
    <w:name w:val="Table 1"/>
    <w:basedOn w:val="TableNormal"/>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NormalTable3c97ac4a-da22-4690-935c-bd8410bdd87b">
    <w:name w:val="Normal Table_3c97ac4a-da22-4690-935c-bd8410bdd87b"/>
    <w:uiPriority w:val="99"/>
    <w:semiHidden/>
    <w:unhideWhenUsed/>
    <w:tblPr>
      <w:tblInd w:w="0" w:type="dxa"/>
      <w:tblCellMar>
        <w:top w:w="0" w:type="dxa"/>
        <w:left w:w="108" w:type="dxa"/>
        <w:bottom w:w="0" w:type="dxa"/>
        <w:right w:w="108" w:type="dxa"/>
      </w:tblCellMar>
    </w:tblPr>
  </w:style>
  <w:style w:type="table" w:customStyle="1" w:styleId="Table18a9f44a6-04fb-4684-82a7-66f9061df70b">
    <w:name w:val="Table 1_8a9f44a6-04fb-4684-82a7-66f9061df70b"/>
    <w:basedOn w:val="NormalTable3c97ac4a-da22-4690-935c-bd8410bdd87b"/>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customStyle="1" w:styleId="Hang1">
    <w:name w:val="Hang 1"/>
    <w:basedOn w:val="Normal"/>
    <w:uiPriority w:val="8"/>
    <w:qFormat/>
    <w:pPr>
      <w:ind w:left="475" w:hanging="475"/>
    </w:pPr>
  </w:style>
  <w:style w:type="paragraph" w:customStyle="1" w:styleId="List1">
    <w:name w:val="List 1"/>
    <w:basedOn w:val="Hang1"/>
    <w:uiPriority w:val="5"/>
    <w:qFormat/>
  </w:style>
  <w:style w:type="paragraph" w:styleId="List2">
    <w:name w:val="List 2"/>
    <w:basedOn w:val="List1"/>
    <w:uiPriority w:val="5"/>
    <w:qFormat/>
    <w:pPr>
      <w:ind w:left="950"/>
    </w:pPr>
  </w:style>
  <w:style w:type="paragraph" w:customStyle="1" w:styleId="Block2">
    <w:name w:val="Block 2"/>
    <w:basedOn w:val="Block1"/>
    <w:uiPriority w:val="3"/>
    <w:unhideWhenUsed/>
    <w:qFormat/>
    <w:pPr>
      <w:ind w:left="475"/>
    </w:pPr>
  </w:style>
  <w:style w:type="paragraph" w:customStyle="1" w:styleId="ImageCaptionAboveLeft">
    <w:name w:val="Image Caption Above Left"/>
    <w:basedOn w:val="Block1"/>
    <w:next w:val="Block1"/>
    <w:qFormat/>
    <w:pPr>
      <w:keepNext/>
    </w:pPr>
    <w:rPr>
      <w:b/>
    </w:rPr>
  </w:style>
  <w:style w:type="paragraph" w:customStyle="1" w:styleId="ImageLeft">
    <w:name w:val="Image Left"/>
    <w:next w:val="Block1"/>
    <w:qFormat/>
    <w:pPr>
      <w:jc w:val="left"/>
    </w:pPr>
    <w:rPr>
      <w:rFonts w:ascii="Calibri" w:hAnsi="Calibri"/>
    </w:rPr>
  </w:style>
  <w:style w:type="paragraph" w:styleId="List3">
    <w:name w:val="List 3"/>
    <w:basedOn w:val="List2"/>
    <w:uiPriority w:val="5"/>
    <w:unhideWhenUsed/>
    <w:qFormat/>
    <w:pPr>
      <w:ind w:left="1425"/>
    </w:pPr>
  </w:style>
  <w:style w:type="paragraph" w:styleId="List4">
    <w:name w:val="List 4"/>
    <w:basedOn w:val="List3"/>
    <w:uiPriority w:val="5"/>
    <w:unhideWhenUsed/>
    <w:qFormat/>
    <w:pPr>
      <w:ind w:left="1915"/>
    </w:pPr>
  </w:style>
  <w:style w:type="paragraph" w:customStyle="1" w:styleId="Block3">
    <w:name w:val="Block 3"/>
    <w:basedOn w:val="Block2"/>
    <w:uiPriority w:val="3"/>
    <w:unhideWhenUsed/>
    <w:qFormat/>
    <w:pPr>
      <w:ind w:left="950"/>
    </w:pPr>
  </w:style>
  <w:style w:type="paragraph" w:customStyle="1" w:styleId="Block4">
    <w:name w:val="Block 4"/>
    <w:basedOn w:val="Block3"/>
    <w:uiPriority w:val="3"/>
    <w:unhideWhenUsed/>
    <w:qFormat/>
    <w:pPr>
      <w:ind w:left="1440"/>
    </w:pPr>
  </w:style>
  <w:style w:type="table" w:customStyle="1" w:styleId="NormalTableaaaba70c-745f-4b99-bb91-629062885d98">
    <w:name w:val="Normal Table_aaaba70c-745f-4b99-bb91-629062885d98"/>
    <w:uiPriority w:val="99"/>
    <w:semiHidden/>
    <w:unhideWhenUsed/>
    <w:tblPr>
      <w:tblInd w:w="0" w:type="dxa"/>
      <w:tblCellMar>
        <w:top w:w="0" w:type="dxa"/>
        <w:left w:w="108" w:type="dxa"/>
        <w:bottom w:w="0" w:type="dxa"/>
        <w:right w:w="108" w:type="dxa"/>
      </w:tblCellMar>
    </w:tblPr>
  </w:style>
  <w:style w:type="table" w:customStyle="1" w:styleId="Table1eff89743-4805-4fe9-992f-69cfde47fd05">
    <w:name w:val="Table 1_eff89743-4805-4fe9-992f-69cfde47fd05"/>
    <w:basedOn w:val="NormalTableaaaba70c-745f-4b99-bb91-629062885d98"/>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customStyle="1" w:styleId="HistoryNote">
    <w:name w:val="History Note"/>
    <w:basedOn w:val="Block1"/>
    <w:next w:val="Section"/>
    <w:uiPriority w:val="2"/>
    <w:qFormat/>
    <w:pPr>
      <w:spacing w:after="240"/>
    </w:pPr>
  </w:style>
  <w:style w:type="character" w:customStyle="1" w:styleId="Heading1Char">
    <w:name w:val="Heading 1 Char"/>
    <w:basedOn w:val="DefaultParagraphFont"/>
    <w:link w:val="Heading1"/>
    <w:uiPriority w:val="1"/>
    <w:rPr>
      <w:rFonts w:ascii="Calibri" w:hAnsi="Calibri"/>
      <w:b/>
      <w:sz w:val="32"/>
      <w:szCs w:val="32"/>
    </w:rPr>
  </w:style>
  <w:style w:type="paragraph" w:customStyle="1" w:styleId="NoSpacing1">
    <w:name w:val="No Spacing1"/>
    <w:basedOn w:val="Normal"/>
    <w:uiPriority w:val="99"/>
    <w:unhideWhenUsed/>
    <w:pPr>
      <w:spacing w:after="0"/>
      <w:contextualSpacing/>
    </w:pPr>
  </w:style>
  <w:style w:type="character" w:customStyle="1" w:styleId="Heading2Char">
    <w:name w:val="Heading 2 Char"/>
    <w:basedOn w:val="DefaultParagraphFont"/>
    <w:link w:val="Heading2"/>
    <w:uiPriority w:val="1"/>
    <w:rPr>
      <w:rFonts w:asciiTheme="majorHAnsi" w:eastAsia="Times New Roman" w:hAnsiTheme="majorHAnsi"/>
      <w:b/>
      <w:sz w:val="28"/>
      <w:szCs w:val="32"/>
    </w:rPr>
  </w:style>
  <w:style w:type="character" w:customStyle="1" w:styleId="Heading3Char">
    <w:name w:val="Heading 3 Char"/>
    <w:basedOn w:val="DefaultParagraphFont"/>
    <w:link w:val="Heading3"/>
    <w:uiPriority w:val="1"/>
    <w:rPr>
      <w:rFonts w:asciiTheme="majorHAnsi" w:eastAsiaTheme="majorEastAsia" w:hAnsiTheme="majorHAnsi" w:cstheme="majorBidi"/>
      <w:b/>
      <w:i/>
      <w:sz w:val="28"/>
    </w:rPr>
  </w:style>
  <w:style w:type="paragraph" w:styleId="ListParagraph">
    <w:name w:val="List Paragraph"/>
    <w:basedOn w:val="Normal"/>
    <w:uiPriority w:val="98"/>
    <w:semiHidden/>
    <w:qFormat/>
    <w:pPr>
      <w:ind w:left="475" w:hanging="475"/>
    </w:pPr>
  </w:style>
  <w:style w:type="character" w:customStyle="1" w:styleId="Heading4Char">
    <w:name w:val="Heading 4 Char"/>
    <w:basedOn w:val="DefaultParagraphFont"/>
    <w:link w:val="Heading4"/>
    <w:uiPriority w:val="1"/>
    <w:rPr>
      <w:rFonts w:asciiTheme="majorHAnsi" w:eastAsiaTheme="majorEastAsia" w:hAnsiTheme="majorHAnsi" w:cstheme="majorBidi"/>
      <w:i/>
      <w:iCs/>
      <w:sz w:val="28"/>
    </w:rPr>
  </w:style>
  <w:style w:type="character" w:customStyle="1" w:styleId="Heading5Char">
    <w:name w:val="Heading 5 Char"/>
    <w:basedOn w:val="DefaultParagraphFont"/>
    <w:link w:val="Heading5"/>
    <w:uiPriority w:val="1"/>
    <w:rPr>
      <w:rFonts w:asciiTheme="majorHAnsi" w:eastAsiaTheme="majorEastAsia" w:hAnsiTheme="majorHAnsi" w:cstheme="majorBidi"/>
      <w:b/>
      <w:iCs/>
      <w:sz w:val="26"/>
    </w:rPr>
  </w:style>
  <w:style w:type="paragraph" w:customStyle="1" w:styleId="ListParagraph2">
    <w:name w:val="List Paragraph 2"/>
    <w:basedOn w:val="List1"/>
    <w:uiPriority w:val="98"/>
    <w:semiHidden/>
    <w:unhideWhenUsed/>
    <w:qFormat/>
    <w:pPr>
      <w:ind w:left="950"/>
    </w:pPr>
  </w:style>
  <w:style w:type="paragraph" w:styleId="FootnoteText">
    <w:name w:val="footnote text"/>
    <w:basedOn w:val="Normal"/>
    <w:link w:val="FootnoteTextChar"/>
    <w:uiPriority w:val="99"/>
    <w:unhideWhenUsed/>
    <w:pPr>
      <w:spacing w:after="0"/>
    </w:pPr>
    <w:rPr>
      <w:szCs w:val="20"/>
    </w:rPr>
  </w:style>
  <w:style w:type="character" w:customStyle="1" w:styleId="FootnoteTextChar">
    <w:name w:val="Footnote Text Char"/>
    <w:basedOn w:val="DefaultParagraphFont"/>
    <w:link w:val="FootnoteText"/>
    <w:uiPriority w:val="99"/>
    <w:rPr>
      <w:rFonts w:ascii="Calibri" w:hAnsi="Calibri"/>
      <w:sz w:val="20"/>
      <w:szCs w:val="20"/>
    </w:rPr>
  </w:style>
  <w:style w:type="character" w:styleId="FootnoteReference">
    <w:name w:val="footnote reference"/>
    <w:basedOn w:val="DefaultParagraphFont"/>
    <w:uiPriority w:val="99"/>
    <w:semiHidden/>
    <w:unhideWhenUsed/>
    <w:rPr>
      <w:vertAlign w:val="superscript"/>
    </w:rPr>
  </w:style>
  <w:style w:type="paragraph" w:styleId="TOC1">
    <w:name w:val="toc 1"/>
    <w:basedOn w:val="Normal"/>
    <w:next w:val="TOC2"/>
    <w:uiPriority w:val="69"/>
    <w:unhideWhenUsed/>
    <w:qFormat/>
    <w:pPr>
      <w:tabs>
        <w:tab w:val="right" w:leader="dot" w:pos="9000"/>
      </w:tabs>
      <w:spacing w:after="60" w:line="276" w:lineRule="auto"/>
      <w:ind w:left="245" w:hanging="245"/>
    </w:pPr>
  </w:style>
  <w:style w:type="paragraph" w:styleId="TOC2">
    <w:name w:val="toc 2"/>
    <w:basedOn w:val="TOC1"/>
    <w:next w:val="TOC3"/>
    <w:uiPriority w:val="69"/>
    <w:unhideWhenUsed/>
    <w:qFormat/>
    <w:pPr>
      <w:ind w:left="720"/>
    </w:pPr>
  </w:style>
  <w:style w:type="paragraph" w:styleId="TOC3">
    <w:name w:val="toc 3"/>
    <w:basedOn w:val="TOC2"/>
    <w:next w:val="TOC4"/>
    <w:uiPriority w:val="69"/>
    <w:unhideWhenUsed/>
    <w:qFormat/>
    <w:pPr>
      <w:ind w:left="1195"/>
    </w:pPr>
  </w:style>
  <w:style w:type="paragraph" w:styleId="TOC4">
    <w:name w:val="toc 4"/>
    <w:basedOn w:val="TOC3"/>
    <w:next w:val="TOC5"/>
    <w:uiPriority w:val="69"/>
    <w:unhideWhenUsed/>
    <w:qFormat/>
    <w:pPr>
      <w:ind w:left="1685"/>
    </w:pPr>
  </w:style>
  <w:style w:type="paragraph" w:styleId="Index1">
    <w:name w:val="index 1"/>
    <w:basedOn w:val="TOC1"/>
    <w:next w:val="Index2"/>
    <w:uiPriority w:val="99"/>
    <w:unhideWhenUsed/>
  </w:style>
  <w:style w:type="paragraph" w:styleId="Index2">
    <w:name w:val="index 2"/>
    <w:basedOn w:val="TOC2"/>
    <w:next w:val="Index3"/>
    <w:uiPriority w:val="99"/>
    <w:unhideWhenUsed/>
  </w:style>
  <w:style w:type="paragraph" w:styleId="Index3">
    <w:name w:val="index 3"/>
    <w:basedOn w:val="TOC3"/>
    <w:next w:val="Index4"/>
    <w:uiPriority w:val="99"/>
    <w:unhideWhenUsed/>
  </w:style>
  <w:style w:type="paragraph" w:styleId="Index4">
    <w:name w:val="index 4"/>
    <w:basedOn w:val="TOC4"/>
    <w:next w:val="Index6"/>
    <w:uiPriority w:val="99"/>
    <w:unhideWhenUsed/>
  </w:style>
  <w:style w:type="paragraph" w:styleId="TOC5">
    <w:name w:val="toc 5"/>
    <w:basedOn w:val="TOC4"/>
    <w:next w:val="TOC6"/>
    <w:uiPriority w:val="69"/>
    <w:unhideWhenUsed/>
    <w:qFormat/>
    <w:pPr>
      <w:ind w:left="2160"/>
    </w:pPr>
  </w:style>
  <w:style w:type="paragraph" w:styleId="Index5">
    <w:name w:val="index 5"/>
    <w:basedOn w:val="TOC5"/>
    <w:next w:val="Index6"/>
    <w:uiPriority w:val="99"/>
    <w:unhideWhenUsed/>
  </w:style>
  <w:style w:type="paragraph" w:styleId="TOC6">
    <w:name w:val="toc 6"/>
    <w:basedOn w:val="TOC5"/>
    <w:uiPriority w:val="69"/>
    <w:unhideWhenUsed/>
    <w:qFormat/>
    <w:pPr>
      <w:ind w:left="2635"/>
    </w:pPr>
  </w:style>
  <w:style w:type="paragraph" w:styleId="Index6">
    <w:name w:val="index 6"/>
    <w:basedOn w:val="TOC6"/>
    <w:next w:val="Index7"/>
    <w:uiPriority w:val="99"/>
    <w:unhideWhenUsed/>
  </w:style>
  <w:style w:type="paragraph" w:styleId="TOC7">
    <w:name w:val="toc 7"/>
    <w:basedOn w:val="TOC6"/>
    <w:next w:val="TOC8"/>
    <w:uiPriority w:val="69"/>
    <w:unhideWhenUsed/>
    <w:qFormat/>
    <w:pPr>
      <w:ind w:left="3125"/>
    </w:pPr>
  </w:style>
  <w:style w:type="paragraph" w:styleId="Index7">
    <w:name w:val="index 7"/>
    <w:basedOn w:val="TOC7"/>
    <w:next w:val="Index8"/>
    <w:uiPriority w:val="99"/>
    <w:unhideWhenUsed/>
  </w:style>
  <w:style w:type="paragraph" w:styleId="TOC8">
    <w:name w:val="toc 8"/>
    <w:basedOn w:val="TOC7"/>
    <w:next w:val="TOC9"/>
    <w:uiPriority w:val="69"/>
    <w:unhideWhenUsed/>
    <w:qFormat/>
    <w:pPr>
      <w:ind w:left="3600"/>
    </w:pPr>
  </w:style>
  <w:style w:type="paragraph" w:styleId="Index8">
    <w:name w:val="index 8"/>
    <w:basedOn w:val="TOC8"/>
    <w:next w:val="Index9"/>
    <w:uiPriority w:val="99"/>
    <w:unhideWhenUsed/>
  </w:style>
  <w:style w:type="paragraph" w:styleId="TOC9">
    <w:name w:val="toc 9"/>
    <w:basedOn w:val="TOC8"/>
    <w:uiPriority w:val="69"/>
    <w:unhideWhenUsed/>
    <w:qFormat/>
    <w:pPr>
      <w:ind w:left="4075"/>
    </w:pPr>
  </w:style>
  <w:style w:type="paragraph" w:styleId="Index9">
    <w:name w:val="index 9"/>
    <w:basedOn w:val="TOC9"/>
    <w:uiPriority w:val="99"/>
    <w:unhideWhenUsed/>
  </w:style>
  <w:style w:type="paragraph" w:customStyle="1" w:styleId="Paragraph1">
    <w:name w:val="Paragraph 1"/>
    <w:basedOn w:val="Normal"/>
    <w:uiPriority w:val="7"/>
    <w:qFormat/>
    <w:pPr>
      <w:ind w:firstLine="475"/>
    </w:pPr>
  </w:style>
  <w:style w:type="paragraph" w:styleId="NormalWeb">
    <w:name w:val="Normal (Web)"/>
    <w:basedOn w:val="Normal"/>
    <w:uiPriority w:val="99"/>
    <w:semiHidden/>
    <w:unhideWhenUsed/>
    <w:pPr>
      <w:spacing w:before="100" w:beforeAutospacing="1" w:after="100" w:afterAutospacing="1"/>
    </w:pPr>
    <w:rPr>
      <w:rFonts w:ascii="Verdana" w:eastAsia="Times New Roman" w:hAnsi="Verdana" w:cs="Times New Roman"/>
    </w:rPr>
  </w:style>
  <w:style w:type="paragraph" w:styleId="Title">
    <w:name w:val="Title"/>
    <w:basedOn w:val="Normal"/>
    <w:next w:val="Normal"/>
    <w:link w:val="TitleChar"/>
    <w:uiPriority w:val="10"/>
    <w:qFormat/>
    <w:pPr>
      <w:spacing w:after="0" w:line="480" w:lineRule="auto"/>
      <w:contextualSpacing/>
      <w:jc w:val="center"/>
      <w:outlineLvl w:val="0"/>
    </w:pPr>
    <w:rPr>
      <w:rFonts w:eastAsiaTheme="majorEastAsia" w:cstheme="majorBidi"/>
      <w:b/>
      <w:spacing w:val="-10"/>
      <w:kern w:val="28"/>
      <w:sz w:val="52"/>
      <w:szCs w:val="56"/>
    </w:rPr>
  </w:style>
  <w:style w:type="character" w:customStyle="1" w:styleId="TitleChar">
    <w:name w:val="Title Char"/>
    <w:basedOn w:val="DefaultParagraphFont"/>
    <w:link w:val="Title"/>
    <w:rPr>
      <w:rFonts w:ascii="Calibri" w:eastAsiaTheme="majorEastAsia" w:hAnsi="Calibri" w:cstheme="majorBidi"/>
      <w:b/>
      <w:spacing w:val="-10"/>
      <w:kern w:val="28"/>
      <w:sz w:val="52"/>
      <w:szCs w:val="56"/>
    </w:rPr>
  </w:style>
  <w:style w:type="paragraph" w:customStyle="1" w:styleId="ReferenceNote">
    <w:name w:val="Reference Note"/>
    <w:basedOn w:val="Block1"/>
    <w:next w:val="Block1"/>
    <w:uiPriority w:val="2"/>
    <w:qFormat/>
  </w:style>
  <w:style w:type="paragraph" w:customStyle="1" w:styleId="Block5">
    <w:name w:val="Block 5"/>
    <w:basedOn w:val="Block4"/>
    <w:uiPriority w:val="3"/>
    <w:unhideWhenUsed/>
    <w:qFormat/>
    <w:pPr>
      <w:ind w:left="1915"/>
    </w:pPr>
  </w:style>
  <w:style w:type="paragraph" w:customStyle="1" w:styleId="Block6">
    <w:name w:val="Block 6"/>
    <w:basedOn w:val="Block5"/>
    <w:uiPriority w:val="3"/>
    <w:unhideWhenUsed/>
    <w:pPr>
      <w:ind w:left="2390"/>
    </w:pPr>
  </w:style>
  <w:style w:type="paragraph" w:customStyle="1" w:styleId="Block7">
    <w:name w:val="Block 7"/>
    <w:basedOn w:val="Block6"/>
    <w:uiPriority w:val="3"/>
    <w:unhideWhenUsed/>
    <w:pPr>
      <w:ind w:left="2880"/>
    </w:pPr>
  </w:style>
  <w:style w:type="paragraph" w:customStyle="1" w:styleId="Block8">
    <w:name w:val="Block 8"/>
    <w:basedOn w:val="Block7"/>
    <w:uiPriority w:val="3"/>
    <w:unhideWhenUsed/>
    <w:pPr>
      <w:ind w:left="3355"/>
    </w:pPr>
  </w:style>
  <w:style w:type="paragraph" w:customStyle="1" w:styleId="Block9">
    <w:name w:val="Block 9"/>
    <w:basedOn w:val="Block8"/>
    <w:uiPriority w:val="3"/>
    <w:unhideWhenUsed/>
    <w:pPr>
      <w:ind w:left="3830"/>
    </w:pPr>
  </w:style>
  <w:style w:type="paragraph" w:styleId="List5">
    <w:name w:val="List 5"/>
    <w:basedOn w:val="List4"/>
    <w:uiPriority w:val="5"/>
    <w:unhideWhenUsed/>
    <w:qFormat/>
    <w:pPr>
      <w:ind w:left="2865"/>
    </w:pPr>
  </w:style>
  <w:style w:type="paragraph" w:customStyle="1" w:styleId="List6">
    <w:name w:val="List 6"/>
    <w:basedOn w:val="List5"/>
    <w:uiPriority w:val="5"/>
    <w:unhideWhenUsed/>
    <w:pPr>
      <w:ind w:left="3355"/>
    </w:pPr>
  </w:style>
  <w:style w:type="paragraph" w:customStyle="1" w:styleId="List7">
    <w:name w:val="List 7"/>
    <w:basedOn w:val="List6"/>
    <w:uiPriority w:val="5"/>
    <w:unhideWhenUsed/>
    <w:pPr>
      <w:ind w:left="3830"/>
    </w:pPr>
  </w:style>
  <w:style w:type="paragraph" w:customStyle="1" w:styleId="List8">
    <w:name w:val="List 8"/>
    <w:basedOn w:val="List7"/>
    <w:uiPriority w:val="5"/>
    <w:unhideWhenUsed/>
    <w:pPr>
      <w:ind w:left="4305"/>
    </w:pPr>
  </w:style>
  <w:style w:type="paragraph" w:customStyle="1" w:styleId="List9">
    <w:name w:val="List 9"/>
    <w:basedOn w:val="List8"/>
    <w:uiPriority w:val="5"/>
    <w:unhideWhenUsed/>
    <w:pPr>
      <w:ind w:left="4795"/>
    </w:pPr>
  </w:style>
  <w:style w:type="paragraph" w:customStyle="1" w:styleId="Hang2">
    <w:name w:val="Hang 2"/>
    <w:basedOn w:val="Hang1"/>
    <w:uiPriority w:val="8"/>
    <w:unhideWhenUsed/>
    <w:qFormat/>
    <w:pPr>
      <w:ind w:left="950"/>
    </w:pPr>
  </w:style>
  <w:style w:type="paragraph" w:customStyle="1" w:styleId="Hang3">
    <w:name w:val="Hang 3"/>
    <w:basedOn w:val="Hang2"/>
    <w:uiPriority w:val="8"/>
    <w:unhideWhenUsed/>
    <w:qFormat/>
    <w:pPr>
      <w:ind w:left="1425"/>
    </w:pPr>
  </w:style>
  <w:style w:type="paragraph" w:customStyle="1" w:styleId="Hang4">
    <w:name w:val="Hang 4"/>
    <w:basedOn w:val="Hang3"/>
    <w:uiPriority w:val="8"/>
    <w:unhideWhenUsed/>
    <w:qFormat/>
    <w:pPr>
      <w:ind w:left="1915"/>
    </w:pPr>
  </w:style>
  <w:style w:type="paragraph" w:customStyle="1" w:styleId="Hang5">
    <w:name w:val="Hang 5"/>
    <w:basedOn w:val="Hang4"/>
    <w:uiPriority w:val="8"/>
    <w:unhideWhenUsed/>
    <w:qFormat/>
    <w:pPr>
      <w:ind w:left="2390"/>
    </w:pPr>
  </w:style>
  <w:style w:type="paragraph" w:customStyle="1" w:styleId="Hang6">
    <w:name w:val="Hang 6"/>
    <w:basedOn w:val="Hang5"/>
    <w:uiPriority w:val="8"/>
    <w:unhideWhenUsed/>
    <w:pPr>
      <w:ind w:left="2865"/>
    </w:pPr>
  </w:style>
  <w:style w:type="paragraph" w:customStyle="1" w:styleId="Hang7">
    <w:name w:val="Hang 7"/>
    <w:basedOn w:val="Hang6"/>
    <w:uiPriority w:val="8"/>
    <w:unhideWhenUsed/>
    <w:pPr>
      <w:ind w:left="3355"/>
    </w:pPr>
  </w:style>
  <w:style w:type="paragraph" w:customStyle="1" w:styleId="Hang8">
    <w:name w:val="Hang 8"/>
    <w:basedOn w:val="Hang7"/>
    <w:uiPriority w:val="8"/>
    <w:unhideWhenUsed/>
    <w:pPr>
      <w:ind w:left="3830"/>
    </w:pPr>
  </w:style>
  <w:style w:type="paragraph" w:customStyle="1" w:styleId="Hang9">
    <w:name w:val="Hang 9"/>
    <w:basedOn w:val="Hang8"/>
    <w:uiPriority w:val="8"/>
    <w:unhideWhenUsed/>
    <w:pPr>
      <w:ind w:left="4305"/>
    </w:pPr>
  </w:style>
  <w:style w:type="paragraph" w:customStyle="1" w:styleId="Paragraph2">
    <w:name w:val="Paragraph 2"/>
    <w:basedOn w:val="Paragraph1"/>
    <w:uiPriority w:val="7"/>
    <w:unhideWhenUsed/>
    <w:qFormat/>
    <w:pPr>
      <w:ind w:left="475"/>
    </w:pPr>
  </w:style>
  <w:style w:type="paragraph" w:customStyle="1" w:styleId="Paragraph3">
    <w:name w:val="Paragraph 3"/>
    <w:basedOn w:val="Paragraph2"/>
    <w:uiPriority w:val="7"/>
    <w:unhideWhenUsed/>
    <w:qFormat/>
    <w:pPr>
      <w:ind w:left="950"/>
    </w:pPr>
  </w:style>
  <w:style w:type="paragraph" w:customStyle="1" w:styleId="Paragraph4">
    <w:name w:val="Paragraph 4"/>
    <w:basedOn w:val="Paragraph3"/>
    <w:uiPriority w:val="7"/>
    <w:unhideWhenUsed/>
    <w:qFormat/>
    <w:pPr>
      <w:ind w:left="1440"/>
    </w:pPr>
  </w:style>
  <w:style w:type="paragraph" w:customStyle="1" w:styleId="Paragraph5">
    <w:name w:val="Paragraph 5"/>
    <w:basedOn w:val="Paragraph4"/>
    <w:uiPriority w:val="7"/>
    <w:unhideWhenUsed/>
    <w:qFormat/>
    <w:pPr>
      <w:ind w:left="1915"/>
    </w:pPr>
  </w:style>
  <w:style w:type="paragraph" w:customStyle="1" w:styleId="Paragraph6">
    <w:name w:val="Paragraph 6"/>
    <w:basedOn w:val="Paragraph5"/>
    <w:uiPriority w:val="7"/>
    <w:unhideWhenUsed/>
    <w:pPr>
      <w:ind w:left="2880"/>
    </w:pPr>
  </w:style>
  <w:style w:type="paragraph" w:customStyle="1" w:styleId="Paragraph7">
    <w:name w:val="Paragraph 7"/>
    <w:basedOn w:val="Paragraph6"/>
    <w:uiPriority w:val="7"/>
    <w:unhideWhenUsed/>
    <w:pPr>
      <w:ind w:left="3355"/>
    </w:pPr>
  </w:style>
  <w:style w:type="paragraph" w:customStyle="1" w:styleId="Paragraph8">
    <w:name w:val="Paragraph 8"/>
    <w:basedOn w:val="Paragraph7"/>
    <w:uiPriority w:val="7"/>
    <w:unhideWhenUsed/>
    <w:pPr>
      <w:ind w:left="3830"/>
    </w:pPr>
  </w:style>
  <w:style w:type="paragraph" w:customStyle="1" w:styleId="Paragraph9">
    <w:name w:val="Paragraph 9"/>
    <w:basedOn w:val="Paragraph8"/>
    <w:uiPriority w:val="7"/>
    <w:unhideWhenUsed/>
    <w:pPr>
      <w:ind w:left="4320"/>
    </w:pPr>
  </w:style>
  <w:style w:type="character" w:customStyle="1" w:styleId="Heading6Char">
    <w:name w:val="Heading 6 Char"/>
    <w:basedOn w:val="DefaultParagraphFont"/>
    <w:link w:val="Heading6"/>
    <w:uiPriority w:val="1"/>
    <w:rPr>
      <w:rFonts w:asciiTheme="majorHAnsi" w:eastAsiaTheme="majorEastAsia" w:hAnsiTheme="majorHAnsi" w:cstheme="majorBidi"/>
      <w:b/>
      <w:i/>
      <w:iCs/>
      <w:sz w:val="26"/>
    </w:rPr>
  </w:style>
  <w:style w:type="character" w:customStyle="1" w:styleId="Heading8Char">
    <w:name w:val="Heading 8 Char"/>
    <w:basedOn w:val="DefaultParagraphFont"/>
    <w:link w:val="Heading8"/>
    <w:uiPriority w:val="1"/>
    <w:rPr>
      <w:rFonts w:ascii="Calibri" w:eastAsiaTheme="majorEastAsia" w:hAnsi="Calibri" w:cstheme="majorBidi"/>
      <w:b/>
      <w:szCs w:val="21"/>
    </w:rPr>
  </w:style>
  <w:style w:type="character" w:customStyle="1" w:styleId="Heading7Char">
    <w:name w:val="Heading 7 Char"/>
    <w:basedOn w:val="DefaultParagraphFont"/>
    <w:link w:val="Heading7"/>
    <w:uiPriority w:val="1"/>
    <w:rPr>
      <w:rFonts w:asciiTheme="majorHAnsi" w:eastAsiaTheme="majorEastAsia" w:hAnsiTheme="majorHAnsi" w:cstheme="majorBidi"/>
      <w:i/>
      <w:sz w:val="26"/>
    </w:rPr>
  </w:style>
  <w:style w:type="character" w:customStyle="1" w:styleId="Heading9Char">
    <w:name w:val="Heading 9 Char"/>
    <w:basedOn w:val="DefaultParagraphFont"/>
    <w:link w:val="Heading9"/>
    <w:uiPriority w:val="1"/>
    <w:rPr>
      <w:rFonts w:ascii="Calibri" w:eastAsiaTheme="majorEastAsia" w:hAnsi="Calibri" w:cstheme="majorBidi"/>
      <w:b/>
      <w:i/>
      <w:iCs/>
      <w:szCs w:val="21"/>
    </w:rPr>
  </w:style>
  <w:style w:type="paragraph" w:customStyle="1" w:styleId="Subsect1">
    <w:name w:val="Subsect 1"/>
    <w:basedOn w:val="Section"/>
    <w:next w:val="Block1"/>
    <w:uiPriority w:val="1"/>
    <w:qFormat/>
    <w:pPr>
      <w:outlineLvl w:val="6"/>
    </w:pPr>
    <w:rPr>
      <w:u w:val="single"/>
    </w:rPr>
  </w:style>
  <w:style w:type="paragraph" w:customStyle="1" w:styleId="Subsect2">
    <w:name w:val="Subsect 2"/>
    <w:basedOn w:val="Subsect1"/>
    <w:next w:val="Block1"/>
    <w:uiPriority w:val="1"/>
    <w:qFormat/>
    <w:pPr>
      <w:outlineLvl w:val="7"/>
    </w:pPr>
    <w:rPr>
      <w:i/>
    </w:rPr>
  </w:style>
  <w:style w:type="paragraph" w:customStyle="1" w:styleId="Subsect3">
    <w:name w:val="Subsect 3"/>
    <w:basedOn w:val="Subsect2"/>
    <w:next w:val="Block1"/>
    <w:uiPriority w:val="1"/>
    <w:qFormat/>
    <w:pPr>
      <w:outlineLvl w:val="8"/>
    </w:pPr>
    <w:rPr>
      <w:b w:val="0"/>
      <w:i w:val="0"/>
    </w:rPr>
  </w:style>
  <w:style w:type="table" w:customStyle="1" w:styleId="NormalTablebc8051a7-eb8e-4537-82b5-a12bee9f572c">
    <w:name w:val="Normal Table_bc8051a7-eb8e-4537-82b5-a12bee9f572c"/>
    <w:uiPriority w:val="99"/>
    <w:semiHidden/>
    <w:unhideWhenUsed/>
    <w:tblPr>
      <w:tblInd w:w="0" w:type="dxa"/>
      <w:tblCellMar>
        <w:top w:w="0" w:type="dxa"/>
        <w:left w:w="108" w:type="dxa"/>
        <w:bottom w:w="0" w:type="dxa"/>
        <w:right w:w="108" w:type="dxa"/>
      </w:tblCellMar>
    </w:tblPr>
  </w:style>
  <w:style w:type="table" w:styleId="TableGrid">
    <w:name w:val="Table Grid"/>
    <w:basedOn w:val="NormalTablebc8051a7-eb8e-4537-82b5-a12bee9f572c"/>
    <w:uiPriority w:val="39"/>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CaptionBelowLeft">
    <w:name w:val="Image Caption Below Left"/>
    <w:basedOn w:val="Block1"/>
    <w:next w:val="Block1"/>
    <w:qFormat/>
    <w:pPr>
      <w:widowControl w:val="0"/>
    </w:pPr>
    <w:rPr>
      <w:b/>
    </w:rPr>
  </w:style>
  <w:style w:type="paragraph" w:customStyle="1" w:styleId="ImageCaptionBelowCenter">
    <w:name w:val="Image Caption Below Center"/>
    <w:basedOn w:val="ImageCaptionBelowLeft"/>
    <w:next w:val="Block1"/>
    <w:pPr>
      <w:jc w:val="center"/>
    </w:pPr>
  </w:style>
  <w:style w:type="paragraph" w:customStyle="1" w:styleId="ImageCenter">
    <w:name w:val="Image Center"/>
    <w:basedOn w:val="ImageLeft"/>
    <w:next w:val="Block1"/>
    <w:qFormat/>
    <w:pPr>
      <w:jc w:val="center"/>
    </w:pPr>
  </w:style>
  <w:style w:type="paragraph" w:customStyle="1" w:styleId="ImageCaptionBelowRight">
    <w:name w:val="Image Caption Below Right"/>
    <w:basedOn w:val="ImageCaptionBelowLeft"/>
    <w:next w:val="Block1"/>
    <w:qFormat/>
    <w:pPr>
      <w:jc w:val="right"/>
    </w:pPr>
  </w:style>
  <w:style w:type="paragraph" w:customStyle="1" w:styleId="ImageRight">
    <w:name w:val="Image Right"/>
    <w:basedOn w:val="ImageLeft"/>
    <w:next w:val="Block1"/>
    <w:qFormat/>
    <w:pPr>
      <w:jc w:val="right"/>
    </w:pPr>
  </w:style>
  <w:style w:type="character" w:styleId="Hyperlink">
    <w:name w:val="Hyperlink"/>
    <w:basedOn w:val="DefaultParagraphFont"/>
    <w:uiPriority w:val="99"/>
    <w:unhideWhenUsed/>
    <w:rPr>
      <w:color w:val="4472C4"/>
      <w:u w:val="none"/>
    </w:rPr>
  </w:style>
  <w:style w:type="paragraph" w:customStyle="1" w:styleId="BlockCenter">
    <w:name w:val="Block Center"/>
    <w:basedOn w:val="Block1"/>
    <w:qFormat/>
    <w:pPr>
      <w:jc w:val="center"/>
    </w:pPr>
  </w:style>
  <w:style w:type="paragraph" w:styleId="BodyText">
    <w:name w:val="Body Text"/>
    <w:basedOn w:val="Normal"/>
    <w:link w:val="BodyTextChar"/>
    <w:uiPriority w:val="99"/>
    <w:semiHidden/>
  </w:style>
  <w:style w:type="character" w:customStyle="1" w:styleId="BodyTextChar">
    <w:name w:val="Body Text Char"/>
    <w:basedOn w:val="DefaultParagraphFont"/>
    <w:link w:val="BodyText"/>
    <w:uiPriority w:val="99"/>
    <w:semiHidden/>
    <w:rPr>
      <w:rFonts w:ascii="Calibri" w:hAnsi="Calibri"/>
      <w:sz w:val="20"/>
    </w:rPr>
  </w:style>
  <w:style w:type="paragraph" w:styleId="List">
    <w:name w:val="List"/>
    <w:basedOn w:val="Normal"/>
    <w:uiPriority w:val="99"/>
    <w:semiHidden/>
    <w:unhideWhenUsed/>
    <w:pPr>
      <w:ind w:left="360" w:hanging="360"/>
      <w:contextualSpacing/>
    </w:pPr>
  </w:style>
  <w:style w:type="paragraph" w:styleId="ListBullet">
    <w:name w:val="List Bullet"/>
    <w:basedOn w:val="Normal"/>
    <w:uiPriority w:val="99"/>
    <w:semiHidden/>
    <w:unhideWhenUsed/>
    <w:qFormat/>
    <w:pPr>
      <w:numPr>
        <w:numId w:val="1"/>
      </w:numPr>
      <w:contextualSpacing/>
    </w:pPr>
  </w:style>
  <w:style w:type="paragraph" w:styleId="ListContinue">
    <w:name w:val="List Continue"/>
    <w:basedOn w:val="Normal"/>
    <w:uiPriority w:val="99"/>
    <w:semiHidden/>
    <w:unhideWhenUsed/>
    <w:pPr>
      <w:ind w:left="360"/>
      <w:contextualSpacing/>
    </w:pPr>
  </w:style>
  <w:style w:type="paragraph" w:customStyle="1" w:styleId="Block1Center">
    <w:name w:val="Block 1 Center"/>
    <w:basedOn w:val="Block1"/>
    <w:qFormat/>
    <w:pPr>
      <w:jc w:val="center"/>
    </w:pPr>
  </w:style>
  <w:style w:type="paragraph" w:customStyle="1" w:styleId="Block2Center">
    <w:name w:val="Block 2 Center"/>
    <w:basedOn w:val="Block2"/>
    <w:qFormat/>
    <w:pPr>
      <w:jc w:val="center"/>
    </w:pPr>
  </w:style>
  <w:style w:type="paragraph" w:customStyle="1" w:styleId="Block3Center">
    <w:name w:val="Block 3 Center"/>
    <w:basedOn w:val="Block3"/>
    <w:qFormat/>
    <w:pPr>
      <w:jc w:val="center"/>
    </w:pPr>
  </w:style>
  <w:style w:type="paragraph" w:customStyle="1" w:styleId="Block4Center">
    <w:name w:val="Block 4 Center"/>
    <w:basedOn w:val="Block4"/>
    <w:qFormat/>
    <w:pPr>
      <w:jc w:val="center"/>
    </w:pPr>
  </w:style>
  <w:style w:type="paragraph" w:customStyle="1" w:styleId="Block5Center">
    <w:name w:val="Block 5 Center"/>
    <w:basedOn w:val="Block5"/>
    <w:qFormat/>
    <w:pPr>
      <w:jc w:val="center"/>
    </w:pPr>
  </w:style>
  <w:style w:type="paragraph" w:customStyle="1" w:styleId="Block6Center">
    <w:name w:val="Block 6 Center"/>
    <w:basedOn w:val="Block6"/>
    <w:qFormat/>
    <w:pPr>
      <w:jc w:val="center"/>
    </w:pPr>
  </w:style>
  <w:style w:type="paragraph" w:customStyle="1" w:styleId="Block7Center">
    <w:name w:val="Block 7 Center"/>
    <w:basedOn w:val="Block7"/>
    <w:qFormat/>
    <w:pPr>
      <w:jc w:val="center"/>
    </w:pPr>
  </w:style>
  <w:style w:type="paragraph" w:customStyle="1" w:styleId="Block8Center">
    <w:name w:val="Block 8 Center"/>
    <w:basedOn w:val="Block8"/>
    <w:qFormat/>
    <w:pPr>
      <w:jc w:val="center"/>
    </w:pPr>
  </w:style>
  <w:style w:type="paragraph" w:customStyle="1" w:styleId="Block9Center">
    <w:name w:val="Block 9 Center"/>
    <w:basedOn w:val="Block9"/>
    <w:qFormat/>
    <w:pPr>
      <w:jc w:val="center"/>
    </w:pPr>
  </w:style>
  <w:style w:type="paragraph" w:styleId="ListNumber">
    <w:name w:val="List Number"/>
    <w:basedOn w:val="Normal"/>
    <w:uiPriority w:val="99"/>
    <w:semiHidden/>
    <w:unhideWhenUsed/>
    <w:pPr>
      <w:numPr>
        <w:numId w:val="2"/>
      </w:numPr>
      <w:contextualSpacing/>
    </w:pPr>
  </w:style>
  <w:style w:type="paragraph" w:styleId="TableofFigures">
    <w:name w:val="table of figures"/>
    <w:basedOn w:val="Normal"/>
    <w:next w:val="Normal"/>
    <w:uiPriority w:val="99"/>
    <w:semiHidden/>
    <w:unhideWhenUsed/>
    <w:pPr>
      <w:spacing w:after="0"/>
    </w:pPr>
  </w:style>
  <w:style w:type="paragraph" w:styleId="Subtitle">
    <w:name w:val="Subtitle"/>
    <w:basedOn w:val="Normal"/>
    <w:next w:val="Normal"/>
    <w:link w:val="SubtitleChar"/>
    <w:uiPriority w:val="11"/>
    <w:qFormat/>
    <w:pPr>
      <w:numPr>
        <w:ilvl w:val="1"/>
      </w:numPr>
      <w:spacing w:after="160"/>
    </w:pPr>
    <w:rPr>
      <w:rFonts w:eastAsiaTheme="minorEastAsia"/>
      <w:color w:val="5A5A5A"/>
      <w:spacing w:val="15"/>
      <w:sz w:val="22"/>
      <w:szCs w:val="22"/>
    </w:rPr>
  </w:style>
  <w:style w:type="character" w:customStyle="1" w:styleId="SubtitleChar">
    <w:name w:val="Subtitle Char"/>
    <w:basedOn w:val="DefaultParagraphFont"/>
    <w:link w:val="Subtitle"/>
    <w:uiPriority w:val="87"/>
    <w:semiHidden/>
    <w:rPr>
      <w:rFonts w:ascii="Calibri" w:eastAsiaTheme="minorEastAsia" w:hAnsi="Calibri"/>
      <w:color w:val="5A5A5A"/>
      <w:spacing w:val="15"/>
      <w:sz w:val="22"/>
      <w:szCs w:val="22"/>
    </w:rPr>
  </w:style>
  <w:style w:type="paragraph" w:styleId="Footer">
    <w:name w:val="footer"/>
    <w:basedOn w:val="Normal"/>
    <w:link w:val="FooterChar"/>
    <w:uiPriority w:val="99"/>
    <w:semiHidden/>
    <w:unhideWhenUsed/>
    <w:pPr>
      <w:tabs>
        <w:tab w:val="center" w:pos="4680"/>
        <w:tab w:val="right" w:pos="9360"/>
      </w:tabs>
      <w:spacing w:before="0" w:after="0"/>
    </w:pPr>
  </w:style>
  <w:style w:type="character" w:customStyle="1" w:styleId="FooterChar">
    <w:name w:val="Footer Char"/>
    <w:basedOn w:val="DefaultParagraphFont"/>
    <w:link w:val="Footer"/>
    <w:uiPriority w:val="99"/>
    <w:semiHidden/>
    <w:rPr>
      <w:rFonts w:ascii="Calibri" w:hAnsi="Calibri"/>
      <w:sz w:val="20"/>
    </w:rPr>
  </w:style>
  <w:style w:type="paragraph" w:styleId="BlockText">
    <w:name w:val="Block Text"/>
    <w:basedOn w:val="Normal"/>
    <w:uiPriority w:val="99"/>
    <w:semiHidden/>
    <w:pPr>
      <w:pBdr>
        <w:top w:val="single" w:sz="2" w:space="10" w:color="4472C4"/>
        <w:left w:val="single" w:sz="2" w:space="10" w:color="4472C4"/>
        <w:bottom w:val="single" w:sz="2" w:space="10" w:color="4472C4"/>
        <w:right w:val="single" w:sz="2" w:space="10" w:color="4472C4"/>
      </w:pBdr>
      <w:ind w:left="1152" w:right="1152"/>
    </w:pPr>
    <w:rPr>
      <w:rFonts w:eastAsiaTheme="minorEastAsia"/>
      <w:i/>
      <w:iCs/>
      <w:color w:val="4472C4"/>
    </w:rPr>
  </w:style>
  <w:style w:type="paragraph" w:styleId="BodyText2">
    <w:name w:val="Body Text 2"/>
    <w:basedOn w:val="Normal"/>
    <w:link w:val="BodyText2Char"/>
    <w:uiPriority w:val="99"/>
    <w:semiHidden/>
    <w:pPr>
      <w:spacing w:line="480" w:lineRule="auto"/>
    </w:pPr>
  </w:style>
  <w:style w:type="character" w:customStyle="1" w:styleId="BodyText2Char">
    <w:name w:val="Body Text 2 Char"/>
    <w:basedOn w:val="DefaultParagraphFont"/>
    <w:link w:val="BodyText2"/>
    <w:uiPriority w:val="99"/>
    <w:semiHidden/>
    <w:rPr>
      <w:rFonts w:ascii="Calibri" w:hAnsi="Calibri"/>
      <w:sz w:val="20"/>
    </w:rPr>
  </w:style>
  <w:style w:type="paragraph" w:styleId="BodyText3">
    <w:name w:val="Body Text 3"/>
    <w:basedOn w:val="Normal"/>
    <w:link w:val="BodyText3Char"/>
    <w:uiPriority w:val="99"/>
    <w:semiHidden/>
    <w:rPr>
      <w:sz w:val="16"/>
      <w:szCs w:val="16"/>
    </w:rPr>
  </w:style>
  <w:style w:type="character" w:customStyle="1" w:styleId="BodyText3Char">
    <w:name w:val="Body Text 3 Char"/>
    <w:basedOn w:val="DefaultParagraphFont"/>
    <w:link w:val="BodyText3"/>
    <w:uiPriority w:val="99"/>
    <w:semiHidden/>
    <w:rPr>
      <w:rFonts w:ascii="Calibri" w:hAnsi="Calibri"/>
      <w:sz w:val="16"/>
      <w:szCs w:val="16"/>
    </w:rPr>
  </w:style>
  <w:style w:type="paragraph" w:styleId="BodyTextFirstIndent">
    <w:name w:val="Body Text First Indent"/>
    <w:basedOn w:val="BodyText"/>
    <w:link w:val="BodyTextFirstIndentChar"/>
    <w:uiPriority w:val="99"/>
    <w:semiHidden/>
    <w:pPr>
      <w:ind w:firstLine="360"/>
    </w:pPr>
  </w:style>
  <w:style w:type="character" w:customStyle="1" w:styleId="BodyTextFirstIndentChar">
    <w:name w:val="Body Text First Indent Char"/>
    <w:basedOn w:val="BodyTextChar"/>
    <w:link w:val="BodyTextFirstIndent"/>
    <w:uiPriority w:val="99"/>
    <w:semiHidden/>
    <w:rPr>
      <w:rFonts w:ascii="Calibri" w:hAnsi="Calibri"/>
      <w:sz w:val="20"/>
    </w:rPr>
  </w:style>
  <w:style w:type="paragraph" w:styleId="BodyTextIndent">
    <w:name w:val="Body Text Indent"/>
    <w:basedOn w:val="Normal"/>
    <w:link w:val="BodyTextIndentChar"/>
    <w:uiPriority w:val="99"/>
    <w:semiHidden/>
    <w:pPr>
      <w:ind w:left="360"/>
    </w:pPr>
  </w:style>
  <w:style w:type="character" w:customStyle="1" w:styleId="BodyTextIndentChar">
    <w:name w:val="Body Text Indent Char"/>
    <w:basedOn w:val="DefaultParagraphFont"/>
    <w:link w:val="BodyTextIndent"/>
    <w:uiPriority w:val="99"/>
    <w:semiHidden/>
    <w:rPr>
      <w:rFonts w:ascii="Calibri" w:hAnsi="Calibri"/>
      <w:sz w:val="20"/>
    </w:rPr>
  </w:style>
  <w:style w:type="paragraph" w:styleId="BodyTextFirstIndent2">
    <w:name w:val="Body Text First Indent 2"/>
    <w:basedOn w:val="BodyTextIndent"/>
    <w:link w:val="BodyTextFirstIndent2Char"/>
    <w:uiPriority w:val="99"/>
    <w:semiHidden/>
    <w:pPr>
      <w:ind w:firstLine="360"/>
    </w:pPr>
  </w:style>
  <w:style w:type="character" w:customStyle="1" w:styleId="BodyTextFirstIndent2Char">
    <w:name w:val="Body Text First Indent 2 Char"/>
    <w:basedOn w:val="BodyTextIndentChar"/>
    <w:link w:val="BodyTextFirstIndent2"/>
    <w:uiPriority w:val="99"/>
    <w:semiHidden/>
    <w:rPr>
      <w:rFonts w:ascii="Calibri" w:hAnsi="Calibri"/>
      <w:sz w:val="20"/>
    </w:rPr>
  </w:style>
  <w:style w:type="paragraph" w:styleId="BodyTextIndent2">
    <w:name w:val="Body Text Indent 2"/>
    <w:basedOn w:val="Normal"/>
    <w:link w:val="BodyTextIndent2Char"/>
    <w:uiPriority w:val="99"/>
    <w:semiHidden/>
    <w:pPr>
      <w:spacing w:line="480" w:lineRule="auto"/>
      <w:ind w:left="360"/>
    </w:pPr>
  </w:style>
  <w:style w:type="character" w:customStyle="1" w:styleId="BodyTextIndent2Char">
    <w:name w:val="Body Text Indent 2 Char"/>
    <w:basedOn w:val="DefaultParagraphFont"/>
    <w:link w:val="BodyTextIndent2"/>
    <w:uiPriority w:val="99"/>
    <w:semiHidden/>
    <w:rPr>
      <w:rFonts w:ascii="Calibri" w:hAnsi="Calibri"/>
      <w:sz w:val="20"/>
    </w:rPr>
  </w:style>
  <w:style w:type="paragraph" w:styleId="BodyTextIndent3">
    <w:name w:val="Body Text Indent 3"/>
    <w:basedOn w:val="Normal"/>
    <w:link w:val="BodyTextIndent3Char"/>
    <w:uiPriority w:val="99"/>
    <w:semiHidden/>
    <w:pPr>
      <w:ind w:left="360"/>
    </w:pPr>
    <w:rPr>
      <w:sz w:val="16"/>
      <w:szCs w:val="16"/>
    </w:rPr>
  </w:style>
  <w:style w:type="character" w:customStyle="1" w:styleId="BodyTextIndent3Char">
    <w:name w:val="Body Text Indent 3 Char"/>
    <w:basedOn w:val="DefaultParagraphFont"/>
    <w:link w:val="BodyTextIndent3"/>
    <w:uiPriority w:val="99"/>
    <w:semiHidden/>
    <w:rPr>
      <w:rFonts w:ascii="Calibri" w:hAnsi="Calibri"/>
      <w:sz w:val="16"/>
      <w:szCs w:val="16"/>
    </w:rPr>
  </w:style>
  <w:style w:type="paragraph" w:styleId="Caption">
    <w:name w:val="caption"/>
    <w:basedOn w:val="Normal"/>
    <w:next w:val="Normal"/>
    <w:uiPriority w:val="35"/>
    <w:semiHidden/>
    <w:unhideWhenUsed/>
    <w:qFormat/>
    <w:pPr>
      <w:spacing w:before="0" w:after="200"/>
    </w:pPr>
    <w:rPr>
      <w:i/>
      <w:iCs/>
      <w:color w:val="44546A"/>
      <w:sz w:val="18"/>
      <w:szCs w:val="18"/>
    </w:rPr>
  </w:style>
  <w:style w:type="paragraph" w:styleId="Closing">
    <w:name w:val="Closing"/>
    <w:basedOn w:val="Normal"/>
    <w:link w:val="ClosingChar"/>
    <w:uiPriority w:val="99"/>
    <w:semiHidden/>
    <w:pPr>
      <w:spacing w:before="0" w:after="0"/>
      <w:ind w:left="4320"/>
    </w:pPr>
  </w:style>
  <w:style w:type="character" w:customStyle="1" w:styleId="ClosingChar">
    <w:name w:val="Closing Char"/>
    <w:basedOn w:val="DefaultParagraphFont"/>
    <w:link w:val="Closing"/>
    <w:uiPriority w:val="99"/>
    <w:semiHidden/>
    <w:rPr>
      <w:rFonts w:ascii="Calibri" w:hAnsi="Calibri"/>
      <w:sz w:val="20"/>
    </w:rPr>
  </w:style>
  <w:style w:type="paragraph" w:customStyle="1" w:styleId="CommentText1">
    <w:name w:val="Comment Text1"/>
    <w:basedOn w:val="Normal"/>
    <w:link w:val="CommentTextChar"/>
    <w:uiPriority w:val="99"/>
    <w:semiHidden/>
    <w:unhideWhenUsed/>
    <w:rPr>
      <w:szCs w:val="20"/>
    </w:rPr>
  </w:style>
  <w:style w:type="character" w:customStyle="1" w:styleId="CommentTextChar">
    <w:name w:val="Comment Text Char"/>
    <w:basedOn w:val="DefaultParagraphFont"/>
    <w:link w:val="CommentText1"/>
    <w:uiPriority w:val="99"/>
    <w:semiHidden/>
    <w:rPr>
      <w:rFonts w:ascii="Calibri" w:hAnsi="Calibri"/>
      <w:sz w:val="20"/>
      <w:szCs w:val="20"/>
    </w:rPr>
  </w:style>
  <w:style w:type="paragraph" w:customStyle="1" w:styleId="CommentSubject1">
    <w:name w:val="Comment Subject1"/>
    <w:basedOn w:val="CommentText1"/>
    <w:next w:val="CommentText1"/>
    <w:link w:val="CommentSubjectChar"/>
    <w:uiPriority w:val="99"/>
    <w:semiHidden/>
    <w:unhideWhenUsed/>
    <w:rPr>
      <w:b/>
      <w:bCs/>
    </w:rPr>
  </w:style>
  <w:style w:type="character" w:customStyle="1" w:styleId="CommentSubjectChar">
    <w:name w:val="Comment Subject Char"/>
    <w:basedOn w:val="CommentTextChar"/>
    <w:link w:val="CommentSubject1"/>
    <w:uiPriority w:val="99"/>
    <w:semiHidden/>
    <w:rPr>
      <w:rFonts w:ascii="Calibri" w:hAnsi="Calibri"/>
      <w:b/>
      <w:bCs/>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rFonts w:ascii="Calibri" w:hAnsi="Calibri"/>
      <w:sz w:val="20"/>
    </w:rPr>
  </w:style>
  <w:style w:type="character" w:customStyle="1" w:styleId="BookTitle1">
    <w:name w:val="Book Title1"/>
    <w:basedOn w:val="DefaultParagraphFont"/>
    <w:uiPriority w:val="84"/>
    <w:semiHidden/>
    <w:unhideWhenUsed/>
    <w:qFormat/>
    <w:rPr>
      <w:b/>
      <w:bCs/>
      <w:i/>
      <w:iCs/>
      <w:spacing w:val="5"/>
    </w:rPr>
  </w:style>
  <w:style w:type="character" w:customStyle="1" w:styleId="CommentReference1">
    <w:name w:val="Comment Reference1"/>
    <w:basedOn w:val="DefaultParagraphFont"/>
    <w:uiPriority w:val="99"/>
    <w:semiHidden/>
    <w:unhideWhenUsed/>
    <w:rPr>
      <w:sz w:val="16"/>
      <w:szCs w:val="16"/>
    </w:rPr>
  </w:style>
  <w:style w:type="paragraph" w:styleId="DocumentMap">
    <w:name w:val="Document Map"/>
    <w:basedOn w:val="Normal"/>
    <w:link w:val="DocumentMapChar"/>
    <w:uiPriority w:val="99"/>
    <w:semiHidden/>
    <w:unhideWhenUsed/>
    <w:pPr>
      <w:spacing w:before="0" w:after="0"/>
    </w:pPr>
    <w:rPr>
      <w:rFonts w:cs="Calibri"/>
      <w:sz w:val="16"/>
      <w:szCs w:val="16"/>
    </w:rPr>
  </w:style>
  <w:style w:type="character" w:customStyle="1" w:styleId="DocumentMapChar">
    <w:name w:val="Document Map Char"/>
    <w:basedOn w:val="DefaultParagraphFont"/>
    <w:link w:val="DocumentMap"/>
    <w:uiPriority w:val="99"/>
    <w:semiHidden/>
    <w:rPr>
      <w:rFonts w:ascii="Calibri" w:hAnsi="Calibri" w:cs="Calibri"/>
      <w:sz w:val="16"/>
      <w:szCs w:val="16"/>
    </w:rPr>
  </w:style>
  <w:style w:type="paragraph" w:styleId="E-mailSignature">
    <w:name w:val="E-mail Signature"/>
    <w:basedOn w:val="Normal"/>
    <w:link w:val="E-mailSignatureChar"/>
    <w:uiPriority w:val="99"/>
    <w:semiHidden/>
    <w:unhideWhenUsed/>
    <w:pPr>
      <w:spacing w:before="0" w:after="0"/>
    </w:pPr>
  </w:style>
  <w:style w:type="character" w:customStyle="1" w:styleId="E-mailSignatureChar">
    <w:name w:val="E-mail Signature Char"/>
    <w:basedOn w:val="DefaultParagraphFont"/>
    <w:link w:val="E-mailSignature"/>
    <w:uiPriority w:val="99"/>
    <w:semiHidden/>
    <w:rPr>
      <w:rFonts w:ascii="Calibri" w:hAnsi="Calibri"/>
      <w:sz w:val="20"/>
    </w:rPr>
  </w:style>
  <w:style w:type="character" w:styleId="Emphasis">
    <w:name w:val="Emphasis"/>
    <w:basedOn w:val="DefaultParagraphFont"/>
    <w:uiPriority w:val="11"/>
    <w:semiHidden/>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after="0"/>
    </w:pPr>
    <w:rPr>
      <w:szCs w:val="20"/>
    </w:rPr>
  </w:style>
  <w:style w:type="character" w:customStyle="1" w:styleId="EndnoteTextChar">
    <w:name w:val="Endnote Text Char"/>
    <w:basedOn w:val="DefaultParagraphFont"/>
    <w:link w:val="EndnoteText"/>
    <w:uiPriority w:val="99"/>
    <w:semiHidden/>
    <w:rPr>
      <w:rFonts w:ascii="Calibri" w:hAnsi="Calibri"/>
      <w:sz w:val="20"/>
      <w:szCs w:val="20"/>
    </w:rPr>
  </w:style>
  <w:style w:type="paragraph" w:customStyle="1" w:styleId="EnvelopeAddress1">
    <w:name w:val="Envelope Address1"/>
    <w:basedOn w:val="Normal"/>
    <w:uiPriority w:val="99"/>
    <w:semiHidden/>
    <w:unhideWhenUsed/>
    <w:pPr>
      <w:framePr w:dropCap="none" w:lines="1" w:w="7920" w:h="1980" w:hRule="exact" w:hSpace="180" w:wrap="auto" w:hAnchor="page" w:xAlign="center" w:yAlign="bottom"/>
      <w:spacing w:before="0" w:after="0"/>
      <w:ind w:left="2880"/>
    </w:pPr>
    <w:rPr>
      <w:rFonts w:asciiTheme="majorHAnsi" w:eastAsiaTheme="majorEastAsia" w:hAnsiTheme="majorHAnsi" w:cstheme="majorBidi"/>
      <w:sz w:val="24"/>
    </w:rPr>
  </w:style>
  <w:style w:type="paragraph" w:customStyle="1" w:styleId="EnvelopeReturn1">
    <w:name w:val="Envelope Return1"/>
    <w:basedOn w:val="Normal"/>
    <w:uiPriority w:val="99"/>
    <w:semiHidden/>
    <w:unhideWhenUsed/>
    <w:pPr>
      <w:spacing w:before="0" w:after="0"/>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Pr>
      <w:color w:val="954F72"/>
      <w:u w:val="single"/>
    </w:rPr>
  </w:style>
  <w:style w:type="paragraph" w:styleId="Header">
    <w:name w:val="header"/>
    <w:basedOn w:val="Normal"/>
    <w:link w:val="HeaderChar"/>
    <w:uiPriority w:val="99"/>
    <w:semiHidden/>
    <w:unhideWhenUsed/>
    <w:pPr>
      <w:tabs>
        <w:tab w:val="center" w:pos="4680"/>
        <w:tab w:val="right" w:pos="9360"/>
      </w:tabs>
      <w:spacing w:before="0" w:after="0"/>
    </w:pPr>
  </w:style>
  <w:style w:type="character" w:customStyle="1" w:styleId="HeaderChar">
    <w:name w:val="Header Char"/>
    <w:basedOn w:val="DefaultParagraphFont"/>
    <w:link w:val="Header"/>
    <w:uiPriority w:val="99"/>
    <w:semiHidden/>
    <w:rPr>
      <w:rFonts w:ascii="Calibri" w:hAnsi="Calibri"/>
      <w:sz w:val="20"/>
    </w:rPr>
  </w:style>
  <w:style w:type="paragraph" w:styleId="NoteHeading">
    <w:name w:val="Note Heading"/>
    <w:basedOn w:val="Normal"/>
    <w:next w:val="Normal"/>
    <w:link w:val="NoteHeadingChar"/>
    <w:uiPriority w:val="99"/>
    <w:semiHidden/>
    <w:unhideWhenUsed/>
    <w:pPr>
      <w:spacing w:before="0" w:after="0"/>
    </w:pPr>
  </w:style>
  <w:style w:type="character" w:customStyle="1" w:styleId="NoteHeadingChar">
    <w:name w:val="Note Heading Char"/>
    <w:basedOn w:val="DefaultParagraphFont"/>
    <w:link w:val="NoteHeading"/>
    <w:uiPriority w:val="99"/>
    <w:semiHidden/>
    <w:rPr>
      <w:rFonts w:ascii="Calibri" w:hAnsi="Calibri"/>
      <w:sz w:val="20"/>
    </w:r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2">
    <w:name w:val="List Continue 2"/>
    <w:basedOn w:val="Normal"/>
    <w:uiPriority w:val="99"/>
    <w:semiHidden/>
    <w:unhideWhenUsed/>
    <w:pPr>
      <w:ind w:left="720"/>
      <w:contextualSpacing/>
    </w:pPr>
  </w:style>
  <w:style w:type="paragraph" w:styleId="ListContinue3">
    <w:name w:val="List Continue 3"/>
    <w:basedOn w:val="Normal"/>
    <w:uiPriority w:val="99"/>
    <w:semiHidden/>
    <w:unhideWhenUsed/>
    <w:qFormat/>
    <w:pPr>
      <w:ind w:left="1080"/>
      <w:contextualSpacing/>
    </w:pPr>
  </w:style>
  <w:style w:type="paragraph" w:styleId="ListContinue4">
    <w:name w:val="List Continue 4"/>
    <w:basedOn w:val="Normal"/>
    <w:uiPriority w:val="99"/>
    <w:semiHidden/>
    <w:unhideWhenUsed/>
    <w:qFormat/>
    <w:pPr>
      <w:ind w:left="1440"/>
      <w:contextualSpacing/>
    </w:pPr>
  </w:style>
  <w:style w:type="paragraph" w:styleId="ListContinue5">
    <w:name w:val="List Continue 5"/>
    <w:basedOn w:val="Normal"/>
    <w:uiPriority w:val="99"/>
    <w:semiHidden/>
    <w:unhideWhenUsed/>
    <w:qFormat/>
    <w:pPr>
      <w:ind w:left="1800"/>
      <w:contextualSpacing/>
    </w:pPr>
  </w:style>
  <w:style w:type="paragraph" w:styleId="ListNumber2">
    <w:name w:val="List Number 2"/>
    <w:basedOn w:val="Normal"/>
    <w:uiPriority w:val="99"/>
    <w:semiHidden/>
    <w:unhideWhenUsed/>
    <w:qFormat/>
    <w:pPr>
      <w:numPr>
        <w:numId w:val="7"/>
      </w:numPr>
      <w:contextualSpacing/>
    </w:pPr>
  </w:style>
  <w:style w:type="paragraph" w:styleId="ListNumber3">
    <w:name w:val="List Number 3"/>
    <w:basedOn w:val="Normal"/>
    <w:uiPriority w:val="99"/>
    <w:semiHidden/>
    <w:unhideWhenUsed/>
    <w:qFormat/>
    <w:pPr>
      <w:numPr>
        <w:numId w:val="8"/>
      </w:numPr>
      <w:contextualSpacing/>
    </w:pPr>
  </w:style>
  <w:style w:type="paragraph" w:styleId="ListNumber4">
    <w:name w:val="List Number 4"/>
    <w:basedOn w:val="Normal"/>
    <w:uiPriority w:val="99"/>
    <w:semiHidden/>
    <w:unhideWhenUsed/>
    <w:qFormat/>
    <w:pPr>
      <w:numPr>
        <w:numId w:val="9"/>
      </w:numPr>
      <w:contextualSpacing/>
    </w:pPr>
  </w:style>
  <w:style w:type="paragraph" w:styleId="ListNumber5">
    <w:name w:val="List Number 5"/>
    <w:basedOn w:val="Normal"/>
    <w:uiPriority w:val="99"/>
    <w:semiHidden/>
    <w:unhideWhenUsed/>
    <w:qFormat/>
    <w:pPr>
      <w:numPr>
        <w:numId w:val="10"/>
      </w:numPr>
      <w:contextualSpacing/>
    </w:pPr>
  </w:style>
  <w:style w:type="paragraph" w:customStyle="1" w:styleId="TOCHeading1">
    <w:name w:val="TOC Heading1"/>
    <w:basedOn w:val="Heading1"/>
    <w:next w:val="Normal"/>
    <w:uiPriority w:val="69"/>
    <w:semiHidden/>
    <w:unhideWhenUsed/>
    <w:qFormat/>
    <w:pPr>
      <w:spacing w:before="240" w:after="0" w:line="240" w:lineRule="auto"/>
      <w:jc w:val="left"/>
    </w:pPr>
    <w:rPr>
      <w:rFonts w:eastAsiaTheme="majorEastAsia" w:cstheme="majorBidi"/>
      <w:b w:val="0"/>
      <w:color w:val="2F5496"/>
    </w:rPr>
  </w:style>
  <w:style w:type="paragraph" w:styleId="TOAHeading">
    <w:name w:val="toa heading"/>
    <w:basedOn w:val="Normal"/>
    <w:next w:val="Normal"/>
    <w:uiPriority w:val="99"/>
    <w:semiHidden/>
    <w:unhideWhenUsed/>
    <w:pPr>
      <w:spacing w:before="120"/>
    </w:pPr>
    <w:rPr>
      <w:rFonts w:eastAsiaTheme="majorEastAsia" w:cstheme="majorBidi"/>
      <w:b/>
      <w:bCs/>
      <w:sz w:val="24"/>
    </w:rPr>
  </w:style>
  <w:style w:type="paragraph" w:styleId="IndexHeading">
    <w:name w:val="index heading"/>
    <w:basedOn w:val="Normal"/>
    <w:next w:val="Index1"/>
    <w:uiPriority w:val="99"/>
    <w:semiHidden/>
    <w:unhideWhenUsed/>
    <w:qFormat/>
    <w:rPr>
      <w:rFonts w:eastAsiaTheme="majorEastAsia" w:cstheme="majorBidi"/>
      <w:b/>
      <w:bCs/>
    </w:rPr>
  </w:style>
  <w:style w:type="paragraph" w:styleId="TableofAuthorities">
    <w:name w:val="table of authorities"/>
    <w:basedOn w:val="Normal"/>
    <w:next w:val="Normal"/>
    <w:uiPriority w:val="99"/>
    <w:semiHidden/>
    <w:unhideWhenUsed/>
    <w:pPr>
      <w:spacing w:after="0"/>
      <w:ind w:left="200" w:hanging="200"/>
    </w:pPr>
  </w:style>
  <w:style w:type="table" w:customStyle="1" w:styleId="NormalTable9dae8eca-1323-47f2-90db-f318bf55a127">
    <w:name w:val="Normal Table_9dae8eca-1323-47f2-90db-f318bf55a127"/>
    <w:uiPriority w:val="99"/>
    <w:semiHidden/>
    <w:unhideWhenUsed/>
    <w:tblPr>
      <w:tblInd w:w="0" w:type="dxa"/>
      <w:tblCellMar>
        <w:top w:w="0" w:type="dxa"/>
        <w:left w:w="108" w:type="dxa"/>
        <w:bottom w:w="0" w:type="dxa"/>
        <w:right w:w="108" w:type="dxa"/>
      </w:tblCellMar>
    </w:tblPr>
  </w:style>
  <w:style w:type="table" w:customStyle="1" w:styleId="Table12ea75b13-acaf-4296-bd4f-2ef5147f42fe">
    <w:name w:val="Table 1_2ea75b13-acaf-4296-bd4f-2ef5147f42fe"/>
    <w:basedOn w:val="NormalTable9dae8eca-1323-47f2-90db-f318bf55a127"/>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
    <w:name w:val="Table 2"/>
    <w:basedOn w:val="Table12ea75b13-acaf-4296-bd4f-2ef5147f42fe"/>
    <w:uiPriority w:val="99"/>
    <w:tblPr>
      <w:tblInd w:w="590" w:type="dxa"/>
    </w:tblPr>
  </w:style>
  <w:style w:type="table" w:customStyle="1" w:styleId="NormalTable39a40bce-6846-4899-bd98-ab56916288bd">
    <w:name w:val="Normal Table_39a40bce-6846-4899-bd98-ab56916288bd"/>
    <w:uiPriority w:val="99"/>
    <w:semiHidden/>
    <w:unhideWhenUsed/>
    <w:tblPr>
      <w:tblInd w:w="0" w:type="dxa"/>
      <w:tblCellMar>
        <w:top w:w="0" w:type="dxa"/>
        <w:left w:w="108" w:type="dxa"/>
        <w:bottom w:w="0" w:type="dxa"/>
        <w:right w:w="108" w:type="dxa"/>
      </w:tblCellMar>
    </w:tblPr>
  </w:style>
  <w:style w:type="table" w:customStyle="1" w:styleId="Table1dbd80f71-9d5c-48fb-8e27-468b9bb0619b">
    <w:name w:val="Table 1_dbd80f71-9d5c-48fb-8e27-468b9bb0619b"/>
    <w:basedOn w:val="NormalTable39a40bce-6846-4899-bd98-ab56916288bd"/>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0a9573de-ef11-49af-997a-615f9559d06a">
    <w:name w:val="Table 2_0a9573de-ef11-49af-997a-615f9559d06a"/>
    <w:basedOn w:val="Table1dbd80f71-9d5c-48fb-8e27-468b9bb0619b"/>
    <w:uiPriority w:val="99"/>
    <w:tblPr>
      <w:tblInd w:w="590" w:type="dxa"/>
    </w:tblPr>
  </w:style>
  <w:style w:type="table" w:customStyle="1" w:styleId="Table3">
    <w:name w:val="Table 3"/>
    <w:basedOn w:val="Table20a9573de-ef11-49af-997a-615f9559d06a"/>
    <w:uiPriority w:val="99"/>
    <w:tblPr>
      <w:tblInd w:w="1066" w:type="dxa"/>
    </w:tblPr>
  </w:style>
  <w:style w:type="table" w:customStyle="1" w:styleId="NormalTablef46fb5cf-ce4b-4af0-872c-4f9bd6d3b1c7">
    <w:name w:val="Normal Table_f46fb5cf-ce4b-4af0-872c-4f9bd6d3b1c7"/>
    <w:uiPriority w:val="99"/>
    <w:semiHidden/>
    <w:unhideWhenUsed/>
    <w:tblPr>
      <w:tblInd w:w="0" w:type="dxa"/>
      <w:tblCellMar>
        <w:top w:w="0" w:type="dxa"/>
        <w:left w:w="108" w:type="dxa"/>
        <w:bottom w:w="0" w:type="dxa"/>
        <w:right w:w="108" w:type="dxa"/>
      </w:tblCellMar>
    </w:tblPr>
  </w:style>
  <w:style w:type="table" w:customStyle="1" w:styleId="Table1561899be-5d35-4185-ae3a-3851549a3843">
    <w:name w:val="Table 1_561899be-5d35-4185-ae3a-3851549a3843"/>
    <w:basedOn w:val="NormalTablef46fb5cf-ce4b-4af0-872c-4f9bd6d3b1c7"/>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ca670ea4-4f67-4d54-8222-92a48eaef6cf">
    <w:name w:val="Table 2_ca670ea4-4f67-4d54-8222-92a48eaef6cf"/>
    <w:basedOn w:val="Table1561899be-5d35-4185-ae3a-3851549a3843"/>
    <w:uiPriority w:val="99"/>
    <w:tblPr>
      <w:tblInd w:w="590" w:type="dxa"/>
    </w:tblPr>
  </w:style>
  <w:style w:type="table" w:customStyle="1" w:styleId="Table3b03c5e80-261f-4944-b1c5-87b4f0913ee7">
    <w:name w:val="Table 3_b03c5e80-261f-4944-b1c5-87b4f0913ee7"/>
    <w:basedOn w:val="Table2ca670ea4-4f67-4d54-8222-92a48eaef6cf"/>
    <w:uiPriority w:val="99"/>
    <w:tblPr>
      <w:tblInd w:w="1066" w:type="dxa"/>
    </w:tblPr>
  </w:style>
  <w:style w:type="table" w:customStyle="1" w:styleId="Table4">
    <w:name w:val="Table 4"/>
    <w:basedOn w:val="Table3b03c5e80-261f-4944-b1c5-87b4f0913ee7"/>
    <w:uiPriority w:val="99"/>
    <w:tblPr>
      <w:tblInd w:w="1555" w:type="dxa"/>
    </w:tblPr>
  </w:style>
  <w:style w:type="table" w:customStyle="1" w:styleId="NormalTable0ca4a1a9-1972-4a65-b60e-29cb3220dffe">
    <w:name w:val="Normal Table_0ca4a1a9-1972-4a65-b60e-29cb3220dffe"/>
    <w:uiPriority w:val="99"/>
    <w:semiHidden/>
    <w:unhideWhenUsed/>
    <w:tblPr>
      <w:tblInd w:w="0" w:type="dxa"/>
      <w:tblCellMar>
        <w:top w:w="0" w:type="dxa"/>
        <w:left w:w="108" w:type="dxa"/>
        <w:bottom w:w="0" w:type="dxa"/>
        <w:right w:w="108" w:type="dxa"/>
      </w:tblCellMar>
    </w:tblPr>
  </w:style>
  <w:style w:type="table" w:customStyle="1" w:styleId="Table18fb0f059-0694-4f81-b19e-90868ffaee90">
    <w:name w:val="Table 1_8fb0f059-0694-4f81-b19e-90868ffaee90"/>
    <w:basedOn w:val="NormalTable0ca4a1a9-1972-4a65-b60e-29cb3220dffe"/>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322b6bdd-abd0-4458-88dd-fd6c1decfc67">
    <w:name w:val="Table 2_322b6bdd-abd0-4458-88dd-fd6c1decfc67"/>
    <w:basedOn w:val="Table18fb0f059-0694-4f81-b19e-90868ffaee90"/>
    <w:uiPriority w:val="99"/>
    <w:tblPr>
      <w:tblInd w:w="590" w:type="dxa"/>
    </w:tblPr>
  </w:style>
  <w:style w:type="table" w:customStyle="1" w:styleId="Table381fd3dcd-35d5-43fb-835f-aa43266e41e9">
    <w:name w:val="Table 3_81fd3dcd-35d5-43fb-835f-aa43266e41e9"/>
    <w:basedOn w:val="Table2322b6bdd-abd0-4458-88dd-fd6c1decfc67"/>
    <w:uiPriority w:val="99"/>
    <w:tblPr>
      <w:tblInd w:w="1066" w:type="dxa"/>
    </w:tblPr>
  </w:style>
  <w:style w:type="table" w:customStyle="1" w:styleId="Table428635043-e475-4442-bf06-82dfbaf1236a">
    <w:name w:val="Table 4_28635043-e475-4442-bf06-82dfbaf1236a"/>
    <w:basedOn w:val="Table381fd3dcd-35d5-43fb-835f-aa43266e41e9"/>
    <w:uiPriority w:val="99"/>
    <w:tblPr>
      <w:tblInd w:w="1555" w:type="dxa"/>
    </w:tblPr>
  </w:style>
  <w:style w:type="table" w:customStyle="1" w:styleId="Table5">
    <w:name w:val="Table 5"/>
    <w:basedOn w:val="Table428635043-e475-4442-bf06-82dfbaf1236a"/>
    <w:uiPriority w:val="99"/>
    <w:tblPr>
      <w:tblInd w:w="2030" w:type="dxa"/>
    </w:tblPr>
  </w:style>
  <w:style w:type="table" w:customStyle="1" w:styleId="NormalTable60cce548-338e-490d-99db-06ae125084c2">
    <w:name w:val="Normal Table_60cce548-338e-490d-99db-06ae125084c2"/>
    <w:uiPriority w:val="99"/>
    <w:semiHidden/>
    <w:unhideWhenUsed/>
    <w:tblPr>
      <w:tblInd w:w="0" w:type="dxa"/>
      <w:tblCellMar>
        <w:top w:w="0" w:type="dxa"/>
        <w:left w:w="108" w:type="dxa"/>
        <w:bottom w:w="0" w:type="dxa"/>
        <w:right w:w="108" w:type="dxa"/>
      </w:tblCellMar>
    </w:tblPr>
  </w:style>
  <w:style w:type="table" w:customStyle="1" w:styleId="Table1d8cb4112-321c-4637-998d-e66b80e513df">
    <w:name w:val="Table 1_d8cb4112-321c-4637-998d-e66b80e513df"/>
    <w:basedOn w:val="NormalTable60cce548-338e-490d-99db-06ae125084c2"/>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0491822f-1577-40fd-b6cd-31892a743690">
    <w:name w:val="Table 2_0491822f-1577-40fd-b6cd-31892a743690"/>
    <w:basedOn w:val="Table1d8cb4112-321c-4637-998d-e66b80e513df"/>
    <w:uiPriority w:val="99"/>
    <w:tblPr>
      <w:tblInd w:w="590" w:type="dxa"/>
    </w:tblPr>
  </w:style>
  <w:style w:type="table" w:customStyle="1" w:styleId="Table3267da6f2-f11d-4f27-a8ed-2e1af5ef53a9">
    <w:name w:val="Table 3_267da6f2-f11d-4f27-a8ed-2e1af5ef53a9"/>
    <w:basedOn w:val="Table20491822f-1577-40fd-b6cd-31892a743690"/>
    <w:uiPriority w:val="99"/>
    <w:tblPr>
      <w:tblInd w:w="1066" w:type="dxa"/>
    </w:tblPr>
  </w:style>
  <w:style w:type="table" w:customStyle="1" w:styleId="Table44dc75c94-b1e1-4068-9a1a-5a3d7f5e7fea">
    <w:name w:val="Table 4_4dc75c94-b1e1-4068-9a1a-5a3d7f5e7fea"/>
    <w:basedOn w:val="Table3267da6f2-f11d-4f27-a8ed-2e1af5ef53a9"/>
    <w:uiPriority w:val="99"/>
    <w:tblPr>
      <w:tblInd w:w="1555" w:type="dxa"/>
    </w:tblPr>
  </w:style>
  <w:style w:type="table" w:customStyle="1" w:styleId="Table5c2f317a5-9134-48e5-b991-111d50272035">
    <w:name w:val="Table 5_c2f317a5-9134-48e5-b991-111d50272035"/>
    <w:basedOn w:val="Table44dc75c94-b1e1-4068-9a1a-5a3d7f5e7fea"/>
    <w:uiPriority w:val="99"/>
    <w:tblPr>
      <w:tblInd w:w="2030" w:type="dxa"/>
    </w:tblPr>
  </w:style>
  <w:style w:type="table" w:customStyle="1" w:styleId="Table6">
    <w:name w:val="Table 6"/>
    <w:basedOn w:val="Table5c2f317a5-9134-48e5-b991-111d50272035"/>
    <w:uiPriority w:val="99"/>
    <w:tblPr>
      <w:tblInd w:w="2506" w:type="dxa"/>
      <w:tblCellMar>
        <w:left w:w="115" w:type="dxa"/>
        <w:right w:w="115" w:type="dxa"/>
      </w:tblCellMar>
    </w:tblPr>
  </w:style>
  <w:style w:type="table" w:customStyle="1" w:styleId="NormalTable731138af-4f21-4694-9fc4-7cd13e20db08">
    <w:name w:val="Normal Table_731138af-4f21-4694-9fc4-7cd13e20db08"/>
    <w:uiPriority w:val="99"/>
    <w:semiHidden/>
    <w:unhideWhenUsed/>
    <w:tblPr>
      <w:tblInd w:w="0" w:type="dxa"/>
      <w:tblCellMar>
        <w:top w:w="0" w:type="dxa"/>
        <w:left w:w="108" w:type="dxa"/>
        <w:bottom w:w="0" w:type="dxa"/>
        <w:right w:w="108" w:type="dxa"/>
      </w:tblCellMar>
    </w:tblPr>
  </w:style>
  <w:style w:type="table" w:customStyle="1" w:styleId="Table1d7cef7a5-646b-42d6-8541-7575241bc88a">
    <w:name w:val="Table 1_d7cef7a5-646b-42d6-8541-7575241bc88a"/>
    <w:basedOn w:val="NormalTable731138af-4f21-4694-9fc4-7cd13e20db08"/>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9faa923e-0370-4900-9c81-afc36e93a4b0">
    <w:name w:val="Table 2_9faa923e-0370-4900-9c81-afc36e93a4b0"/>
    <w:basedOn w:val="Table1d7cef7a5-646b-42d6-8541-7575241bc88a"/>
    <w:uiPriority w:val="99"/>
    <w:tblPr>
      <w:tblInd w:w="590" w:type="dxa"/>
    </w:tblPr>
  </w:style>
  <w:style w:type="table" w:customStyle="1" w:styleId="Table342ec7ece-88c3-4b29-a10b-5d501979e6f9">
    <w:name w:val="Table 3_42ec7ece-88c3-4b29-a10b-5d501979e6f9"/>
    <w:basedOn w:val="Table29faa923e-0370-4900-9c81-afc36e93a4b0"/>
    <w:uiPriority w:val="99"/>
    <w:tblPr>
      <w:tblInd w:w="1066" w:type="dxa"/>
    </w:tblPr>
  </w:style>
  <w:style w:type="table" w:customStyle="1" w:styleId="Table497466233-1df8-407a-8056-69cc82b5f7b8">
    <w:name w:val="Table 4_97466233-1df8-407a-8056-69cc82b5f7b8"/>
    <w:basedOn w:val="Table342ec7ece-88c3-4b29-a10b-5d501979e6f9"/>
    <w:uiPriority w:val="99"/>
    <w:tblPr>
      <w:tblInd w:w="1555" w:type="dxa"/>
    </w:tblPr>
  </w:style>
  <w:style w:type="table" w:customStyle="1" w:styleId="Table538d603e3-92f4-4783-b148-ae89e75bde01">
    <w:name w:val="Table 5_38d603e3-92f4-4783-b148-ae89e75bde01"/>
    <w:basedOn w:val="Table497466233-1df8-407a-8056-69cc82b5f7b8"/>
    <w:uiPriority w:val="99"/>
    <w:tblPr>
      <w:tblInd w:w="2030" w:type="dxa"/>
    </w:tblPr>
  </w:style>
  <w:style w:type="table" w:customStyle="1" w:styleId="Table658a23da5-03b4-404d-8717-f4a828735ca8">
    <w:name w:val="Table 6_58a23da5-03b4-404d-8717-f4a828735ca8"/>
    <w:basedOn w:val="Table538d603e3-92f4-4783-b148-ae89e75bde01"/>
    <w:uiPriority w:val="99"/>
    <w:tblPr>
      <w:tblInd w:w="2506" w:type="dxa"/>
      <w:tblCellMar>
        <w:left w:w="115" w:type="dxa"/>
        <w:right w:w="115" w:type="dxa"/>
      </w:tblCellMar>
    </w:tblPr>
  </w:style>
  <w:style w:type="table" w:customStyle="1" w:styleId="Table7">
    <w:name w:val="Table 7"/>
    <w:basedOn w:val="Table658a23da5-03b4-404d-8717-f4a828735ca8"/>
    <w:uiPriority w:val="99"/>
    <w:tblPr>
      <w:tblInd w:w="2995" w:type="dxa"/>
    </w:tblPr>
  </w:style>
  <w:style w:type="table" w:customStyle="1" w:styleId="NormalTable2fb14e86-be64-4f9f-9630-5b6be024f290">
    <w:name w:val="Normal Table_2fb14e86-be64-4f9f-9630-5b6be024f290"/>
    <w:uiPriority w:val="99"/>
    <w:semiHidden/>
    <w:unhideWhenUsed/>
    <w:tblPr>
      <w:tblInd w:w="0" w:type="dxa"/>
      <w:tblCellMar>
        <w:top w:w="0" w:type="dxa"/>
        <w:left w:w="108" w:type="dxa"/>
        <w:bottom w:w="0" w:type="dxa"/>
        <w:right w:w="108" w:type="dxa"/>
      </w:tblCellMar>
    </w:tblPr>
  </w:style>
  <w:style w:type="table" w:customStyle="1" w:styleId="Table1dbfe117e-c250-41e7-a08a-80b6f4747dde">
    <w:name w:val="Table 1_dbfe117e-c250-41e7-a08a-80b6f4747dde"/>
    <w:basedOn w:val="NormalTable2fb14e86-be64-4f9f-9630-5b6be024f290"/>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9dcfe901-2dc8-4d45-bdf4-b6edb31a256f">
    <w:name w:val="Table 2_9dcfe901-2dc8-4d45-bdf4-b6edb31a256f"/>
    <w:basedOn w:val="Table1dbfe117e-c250-41e7-a08a-80b6f4747dde"/>
    <w:uiPriority w:val="99"/>
    <w:tblPr>
      <w:tblInd w:w="590" w:type="dxa"/>
    </w:tblPr>
  </w:style>
  <w:style w:type="table" w:customStyle="1" w:styleId="Table36f9a4fef-1a2d-4965-94c0-45fae287d931">
    <w:name w:val="Table 3_6f9a4fef-1a2d-4965-94c0-45fae287d931"/>
    <w:basedOn w:val="Table29dcfe901-2dc8-4d45-bdf4-b6edb31a256f"/>
    <w:uiPriority w:val="99"/>
    <w:tblPr>
      <w:tblInd w:w="1066" w:type="dxa"/>
    </w:tblPr>
  </w:style>
  <w:style w:type="table" w:customStyle="1" w:styleId="Table4d90e1e57-f72c-4a59-8326-0551c69e3170">
    <w:name w:val="Table 4_d90e1e57-f72c-4a59-8326-0551c69e3170"/>
    <w:basedOn w:val="Table36f9a4fef-1a2d-4965-94c0-45fae287d931"/>
    <w:uiPriority w:val="99"/>
    <w:tblPr>
      <w:tblInd w:w="1555" w:type="dxa"/>
    </w:tblPr>
  </w:style>
  <w:style w:type="table" w:customStyle="1" w:styleId="Table520a42787-7428-40e7-8658-4d2001a9dbf8">
    <w:name w:val="Table 5_20a42787-7428-40e7-8658-4d2001a9dbf8"/>
    <w:basedOn w:val="Table4d90e1e57-f72c-4a59-8326-0551c69e3170"/>
    <w:uiPriority w:val="99"/>
    <w:tblPr>
      <w:tblInd w:w="2030" w:type="dxa"/>
    </w:tblPr>
  </w:style>
  <w:style w:type="table" w:customStyle="1" w:styleId="Table6ed1c6a3c-d081-431e-8e18-75410a9fb902">
    <w:name w:val="Table 6_ed1c6a3c-d081-431e-8e18-75410a9fb902"/>
    <w:basedOn w:val="Table520a42787-7428-40e7-8658-4d2001a9dbf8"/>
    <w:uiPriority w:val="99"/>
    <w:tblPr>
      <w:tblInd w:w="2506" w:type="dxa"/>
      <w:tblCellMar>
        <w:left w:w="115" w:type="dxa"/>
        <w:right w:w="115" w:type="dxa"/>
      </w:tblCellMar>
    </w:tblPr>
  </w:style>
  <w:style w:type="table" w:customStyle="1" w:styleId="Table75011ab84-8f9e-423f-a17e-06a00334598c">
    <w:name w:val="Table 7_5011ab84-8f9e-423f-a17e-06a00334598c"/>
    <w:basedOn w:val="Table6ed1c6a3c-d081-431e-8e18-75410a9fb902"/>
    <w:uiPriority w:val="99"/>
    <w:tblPr>
      <w:tblInd w:w="2995" w:type="dxa"/>
    </w:tblPr>
  </w:style>
  <w:style w:type="table" w:customStyle="1" w:styleId="Table8">
    <w:name w:val="Table 8"/>
    <w:basedOn w:val="Table75011ab84-8f9e-423f-a17e-06a00334598c"/>
    <w:uiPriority w:val="99"/>
    <w:tblPr>
      <w:tblInd w:w="3470" w:type="dxa"/>
    </w:tblPr>
  </w:style>
  <w:style w:type="table" w:customStyle="1" w:styleId="NormalTablec7b4f6b8-316d-4181-97ce-29a87a964ca5">
    <w:name w:val="Normal Table_c7b4f6b8-316d-4181-97ce-29a87a964ca5"/>
    <w:uiPriority w:val="99"/>
    <w:semiHidden/>
    <w:unhideWhenUsed/>
    <w:tblPr>
      <w:tblInd w:w="0" w:type="dxa"/>
      <w:tblCellMar>
        <w:top w:w="0" w:type="dxa"/>
        <w:left w:w="108" w:type="dxa"/>
        <w:bottom w:w="0" w:type="dxa"/>
        <w:right w:w="108" w:type="dxa"/>
      </w:tblCellMar>
    </w:tblPr>
  </w:style>
  <w:style w:type="table" w:customStyle="1" w:styleId="Table17325f68b-8a4e-479c-9801-06630be7f1f5">
    <w:name w:val="Table 1_7325f68b-8a4e-479c-9801-06630be7f1f5"/>
    <w:basedOn w:val="NormalTablec7b4f6b8-316d-4181-97ce-29a87a964ca5"/>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Table258ab9db7-4665-4249-883f-6443617ae61a">
    <w:name w:val="Table 2_58ab9db7-4665-4249-883f-6443617ae61a"/>
    <w:basedOn w:val="Table17325f68b-8a4e-479c-9801-06630be7f1f5"/>
    <w:uiPriority w:val="99"/>
    <w:tblPr>
      <w:tblInd w:w="590" w:type="dxa"/>
    </w:tblPr>
  </w:style>
  <w:style w:type="table" w:customStyle="1" w:styleId="Table33f74a097-7e13-4aab-8323-efbb22bc540e">
    <w:name w:val="Table 3_3f74a097-7e13-4aab-8323-efbb22bc540e"/>
    <w:basedOn w:val="Table258ab9db7-4665-4249-883f-6443617ae61a"/>
    <w:uiPriority w:val="99"/>
    <w:tblPr>
      <w:tblInd w:w="1066" w:type="dxa"/>
    </w:tblPr>
  </w:style>
  <w:style w:type="table" w:customStyle="1" w:styleId="Table4f5b2f95b-30d1-4389-895d-49cebb213e4d">
    <w:name w:val="Table 4_f5b2f95b-30d1-4389-895d-49cebb213e4d"/>
    <w:basedOn w:val="Table33f74a097-7e13-4aab-8323-efbb22bc540e"/>
    <w:uiPriority w:val="99"/>
    <w:tblPr>
      <w:tblInd w:w="1555" w:type="dxa"/>
    </w:tblPr>
  </w:style>
  <w:style w:type="table" w:customStyle="1" w:styleId="Table557293c00-5bc6-48b5-b357-8a4a3eb300e7">
    <w:name w:val="Table 5_57293c00-5bc6-48b5-b357-8a4a3eb300e7"/>
    <w:basedOn w:val="Table4f5b2f95b-30d1-4389-895d-49cebb213e4d"/>
    <w:uiPriority w:val="99"/>
    <w:tblPr>
      <w:tblInd w:w="2030" w:type="dxa"/>
    </w:tblPr>
  </w:style>
  <w:style w:type="table" w:customStyle="1" w:styleId="Table6227831e5-e2b0-4743-be1f-6310eb2d8d44">
    <w:name w:val="Table 6_227831e5-e2b0-4743-be1f-6310eb2d8d44"/>
    <w:basedOn w:val="Table557293c00-5bc6-48b5-b357-8a4a3eb300e7"/>
    <w:uiPriority w:val="99"/>
    <w:tblPr>
      <w:tblInd w:w="2506" w:type="dxa"/>
      <w:tblCellMar>
        <w:left w:w="115" w:type="dxa"/>
        <w:right w:w="115" w:type="dxa"/>
      </w:tblCellMar>
    </w:tblPr>
  </w:style>
  <w:style w:type="table" w:customStyle="1" w:styleId="Table7e71f43e7-79ae-4282-a1e3-be103e351c9b">
    <w:name w:val="Table 7_e71f43e7-79ae-4282-a1e3-be103e351c9b"/>
    <w:basedOn w:val="Table6227831e5-e2b0-4743-be1f-6310eb2d8d44"/>
    <w:uiPriority w:val="99"/>
    <w:tblPr>
      <w:tblInd w:w="2995" w:type="dxa"/>
    </w:tblPr>
  </w:style>
  <w:style w:type="table" w:customStyle="1" w:styleId="Table8b63ce373-6629-4d32-b923-4cdc3178d169">
    <w:name w:val="Table 8_b63ce373-6629-4d32-b923-4cdc3178d169"/>
    <w:basedOn w:val="Table7e71f43e7-79ae-4282-a1e3-be103e351c9b"/>
    <w:uiPriority w:val="99"/>
    <w:tblPr>
      <w:tblInd w:w="3470" w:type="dxa"/>
    </w:tblPr>
  </w:style>
  <w:style w:type="table" w:customStyle="1" w:styleId="Table9">
    <w:name w:val="Table 9"/>
    <w:basedOn w:val="Table8b63ce373-6629-4d32-b923-4cdc3178d169"/>
    <w:uiPriority w:val="99"/>
    <w:tblPr>
      <w:tblInd w:w="3946" w:type="dxa"/>
    </w:tblPr>
  </w:style>
  <w:style w:type="table" w:customStyle="1" w:styleId="NormalTableecc7d9e9-0adc-4071-837d-ef055980da91">
    <w:name w:val="Normal Table_ecc7d9e9-0adc-4071-837d-ef055980da91"/>
    <w:uiPriority w:val="99"/>
    <w:semiHidden/>
    <w:unhideWhenUsed/>
    <w:tblPr>
      <w:tblInd w:w="0" w:type="dxa"/>
      <w:tblCellMar>
        <w:top w:w="0" w:type="dxa"/>
        <w:left w:w="108" w:type="dxa"/>
        <w:bottom w:w="0" w:type="dxa"/>
        <w:right w:w="108" w:type="dxa"/>
      </w:tblCellMar>
    </w:tblPr>
  </w:style>
  <w:style w:type="table" w:customStyle="1" w:styleId="TableNoRule1">
    <w:name w:val="Table NoRule 1"/>
    <w:basedOn w:val="NormalTableecc7d9e9-0adc-4071-837d-ef055980da91"/>
    <w:uiPriority w:val="99"/>
    <w:pPr>
      <w:spacing w:before="0" w:after="0"/>
      <w:jc w:val="left"/>
    </w:pPr>
    <w:tblPr>
      <w:tblCellMar>
        <w:left w:w="0" w:type="dxa"/>
        <w:right w:w="0" w:type="dxa"/>
      </w:tblCellMar>
    </w:tblPr>
    <w:tcPr>
      <w:shd w:val="clear" w:color="auto" w:fill="auto"/>
    </w:tcPr>
  </w:style>
  <w:style w:type="table" w:customStyle="1" w:styleId="NormalTableabc28990-ba54-49bc-8196-240489d8422b">
    <w:name w:val="Normal Table_abc28990-ba54-49bc-8196-240489d8422b"/>
    <w:uiPriority w:val="99"/>
    <w:semiHidden/>
    <w:unhideWhenUsed/>
    <w:tblPr>
      <w:tblInd w:w="0" w:type="dxa"/>
      <w:tblCellMar>
        <w:top w:w="0" w:type="dxa"/>
        <w:left w:w="108" w:type="dxa"/>
        <w:bottom w:w="0" w:type="dxa"/>
        <w:right w:w="108" w:type="dxa"/>
      </w:tblCellMar>
    </w:tblPr>
  </w:style>
  <w:style w:type="table" w:customStyle="1" w:styleId="TableNoRule1b9af0cad-5079-4493-9639-486a893ffeb5">
    <w:name w:val="Table NoRule 1_b9af0cad-5079-4493-9639-486a893ffeb5"/>
    <w:basedOn w:val="NormalTableabc28990-ba54-49bc-8196-240489d8422b"/>
    <w:uiPriority w:val="99"/>
    <w:pPr>
      <w:spacing w:before="0" w:after="0"/>
      <w:jc w:val="left"/>
    </w:pPr>
    <w:tblPr>
      <w:tblCellMar>
        <w:left w:w="0" w:type="dxa"/>
        <w:right w:w="0" w:type="dxa"/>
      </w:tblCellMar>
    </w:tblPr>
    <w:tcPr>
      <w:shd w:val="clear" w:color="auto" w:fill="auto"/>
    </w:tcPr>
  </w:style>
  <w:style w:type="table" w:customStyle="1" w:styleId="TableNoRule2">
    <w:name w:val="Table NoRule 2"/>
    <w:basedOn w:val="TableNoRule1b9af0cad-5079-4493-9639-486a893ffeb5"/>
    <w:uiPriority w:val="99"/>
    <w:tblPr>
      <w:tblInd w:w="475" w:type="dxa"/>
    </w:tblPr>
  </w:style>
  <w:style w:type="table" w:customStyle="1" w:styleId="NormalTable8788a5f4-cb9a-40be-9f5b-f7357c20e489">
    <w:name w:val="Normal Table_8788a5f4-cb9a-40be-9f5b-f7357c20e489"/>
    <w:uiPriority w:val="99"/>
    <w:semiHidden/>
    <w:unhideWhenUsed/>
    <w:tblPr>
      <w:tblInd w:w="0" w:type="dxa"/>
      <w:tblCellMar>
        <w:top w:w="0" w:type="dxa"/>
        <w:left w:w="108" w:type="dxa"/>
        <w:bottom w:w="0" w:type="dxa"/>
        <w:right w:w="108" w:type="dxa"/>
      </w:tblCellMar>
    </w:tblPr>
  </w:style>
  <w:style w:type="table" w:customStyle="1" w:styleId="TableNoRule109ef4670-bea8-4588-a678-2f99ddfc7b13">
    <w:name w:val="Table NoRule 1_09ef4670-bea8-4588-a678-2f99ddfc7b13"/>
    <w:basedOn w:val="NormalTable8788a5f4-cb9a-40be-9f5b-f7357c20e489"/>
    <w:uiPriority w:val="99"/>
    <w:pPr>
      <w:spacing w:before="0" w:after="0"/>
      <w:jc w:val="left"/>
    </w:pPr>
    <w:tblPr>
      <w:tblCellMar>
        <w:left w:w="0" w:type="dxa"/>
        <w:right w:w="0" w:type="dxa"/>
      </w:tblCellMar>
    </w:tblPr>
    <w:tcPr>
      <w:shd w:val="clear" w:color="auto" w:fill="auto"/>
    </w:tcPr>
  </w:style>
  <w:style w:type="table" w:customStyle="1" w:styleId="TableNoRule2f279ed14-7a83-4186-976e-8ae1cc0ce3ac">
    <w:name w:val="Table NoRule 2_f279ed14-7a83-4186-976e-8ae1cc0ce3ac"/>
    <w:basedOn w:val="TableNoRule109ef4670-bea8-4588-a678-2f99ddfc7b13"/>
    <w:uiPriority w:val="99"/>
    <w:tblPr>
      <w:tblInd w:w="475" w:type="dxa"/>
    </w:tblPr>
  </w:style>
  <w:style w:type="table" w:customStyle="1" w:styleId="TableNoRule3">
    <w:name w:val="Table NoRule 3"/>
    <w:basedOn w:val="TableNoRule2f279ed14-7a83-4186-976e-8ae1cc0ce3ac"/>
    <w:uiPriority w:val="99"/>
    <w:tblPr>
      <w:tblInd w:w="950" w:type="dxa"/>
    </w:tblPr>
  </w:style>
  <w:style w:type="table" w:customStyle="1" w:styleId="NormalTable57bc92d7-e485-46a4-8208-9e54d058a7fb">
    <w:name w:val="Normal Table_57bc92d7-e485-46a4-8208-9e54d058a7fb"/>
    <w:uiPriority w:val="99"/>
    <w:semiHidden/>
    <w:unhideWhenUsed/>
    <w:tblPr>
      <w:tblInd w:w="0" w:type="dxa"/>
      <w:tblCellMar>
        <w:top w:w="0" w:type="dxa"/>
        <w:left w:w="108" w:type="dxa"/>
        <w:bottom w:w="0" w:type="dxa"/>
        <w:right w:w="108" w:type="dxa"/>
      </w:tblCellMar>
    </w:tblPr>
  </w:style>
  <w:style w:type="table" w:customStyle="1" w:styleId="TableNoRule16a9b8bef-61ed-4f68-b66f-50bdf99f5e34">
    <w:name w:val="Table NoRule 1_6a9b8bef-61ed-4f68-b66f-50bdf99f5e34"/>
    <w:basedOn w:val="NormalTable57bc92d7-e485-46a4-8208-9e54d058a7fb"/>
    <w:uiPriority w:val="99"/>
    <w:pPr>
      <w:spacing w:before="0" w:after="0"/>
      <w:jc w:val="left"/>
    </w:pPr>
    <w:tblPr>
      <w:tblCellMar>
        <w:left w:w="0" w:type="dxa"/>
        <w:right w:w="0" w:type="dxa"/>
      </w:tblCellMar>
    </w:tblPr>
    <w:tcPr>
      <w:shd w:val="clear" w:color="auto" w:fill="auto"/>
    </w:tcPr>
  </w:style>
  <w:style w:type="table" w:customStyle="1" w:styleId="TableNoRule244731912-238f-44ba-83ba-2a36ebb700b5">
    <w:name w:val="Table NoRule 2_44731912-238f-44ba-83ba-2a36ebb700b5"/>
    <w:basedOn w:val="TableNoRule16a9b8bef-61ed-4f68-b66f-50bdf99f5e34"/>
    <w:uiPriority w:val="99"/>
    <w:tblPr>
      <w:tblInd w:w="475" w:type="dxa"/>
    </w:tblPr>
  </w:style>
  <w:style w:type="table" w:customStyle="1" w:styleId="TableNoRule319266dff-0e63-4612-8c41-74c5a37c0afb">
    <w:name w:val="Table NoRule 3_19266dff-0e63-4612-8c41-74c5a37c0afb"/>
    <w:basedOn w:val="TableNoRule244731912-238f-44ba-83ba-2a36ebb700b5"/>
    <w:uiPriority w:val="99"/>
    <w:tblPr>
      <w:tblInd w:w="950" w:type="dxa"/>
    </w:tblPr>
  </w:style>
  <w:style w:type="table" w:customStyle="1" w:styleId="TableNoRule4">
    <w:name w:val="Table NoRule 4"/>
    <w:basedOn w:val="TableNoRule319266dff-0e63-4612-8c41-74c5a37c0afb"/>
    <w:uiPriority w:val="99"/>
    <w:tblPr>
      <w:tblInd w:w="1440" w:type="dxa"/>
    </w:tblPr>
  </w:style>
  <w:style w:type="table" w:customStyle="1" w:styleId="NormalTableb3fe0d15-6bc7-4636-87dd-f8463a0ab4e1">
    <w:name w:val="Normal Table_b3fe0d15-6bc7-4636-87dd-f8463a0ab4e1"/>
    <w:uiPriority w:val="99"/>
    <w:semiHidden/>
    <w:unhideWhenUsed/>
    <w:tblPr>
      <w:tblInd w:w="0" w:type="dxa"/>
      <w:tblCellMar>
        <w:top w:w="0" w:type="dxa"/>
        <w:left w:w="108" w:type="dxa"/>
        <w:bottom w:w="0" w:type="dxa"/>
        <w:right w:w="108" w:type="dxa"/>
      </w:tblCellMar>
    </w:tblPr>
  </w:style>
  <w:style w:type="table" w:customStyle="1" w:styleId="TableNoRule1bf46e517-4c18-4c85-ad33-374af0ae4552">
    <w:name w:val="Table NoRule 1_bf46e517-4c18-4c85-ad33-374af0ae4552"/>
    <w:basedOn w:val="NormalTableb3fe0d15-6bc7-4636-87dd-f8463a0ab4e1"/>
    <w:uiPriority w:val="99"/>
    <w:pPr>
      <w:spacing w:before="0" w:after="0"/>
      <w:jc w:val="left"/>
    </w:pPr>
    <w:tblPr>
      <w:tblCellMar>
        <w:left w:w="0" w:type="dxa"/>
        <w:right w:w="0" w:type="dxa"/>
      </w:tblCellMar>
    </w:tblPr>
    <w:tcPr>
      <w:shd w:val="clear" w:color="auto" w:fill="auto"/>
    </w:tcPr>
  </w:style>
  <w:style w:type="table" w:customStyle="1" w:styleId="TableNoRule2a7641a03-c3b6-4186-87dd-e925021b4da2">
    <w:name w:val="Table NoRule 2_a7641a03-c3b6-4186-87dd-e925021b4da2"/>
    <w:basedOn w:val="TableNoRule1bf46e517-4c18-4c85-ad33-374af0ae4552"/>
    <w:uiPriority w:val="99"/>
    <w:tblPr>
      <w:tblInd w:w="475" w:type="dxa"/>
    </w:tblPr>
  </w:style>
  <w:style w:type="table" w:customStyle="1" w:styleId="TableNoRule35573d655-b606-4167-bae7-e47a97472f88">
    <w:name w:val="Table NoRule 3_5573d655-b606-4167-bae7-e47a97472f88"/>
    <w:basedOn w:val="TableNoRule2a7641a03-c3b6-4186-87dd-e925021b4da2"/>
    <w:uiPriority w:val="99"/>
    <w:tblPr>
      <w:tblInd w:w="950" w:type="dxa"/>
    </w:tblPr>
  </w:style>
  <w:style w:type="table" w:customStyle="1" w:styleId="TableNoRule4d3653dbe-bb01-4d05-896c-8954e53a2f6d">
    <w:name w:val="Table NoRule 4_d3653dbe-bb01-4d05-896c-8954e53a2f6d"/>
    <w:basedOn w:val="TableNoRule35573d655-b606-4167-bae7-e47a97472f88"/>
    <w:uiPriority w:val="99"/>
    <w:tblPr>
      <w:tblInd w:w="1440" w:type="dxa"/>
    </w:tblPr>
  </w:style>
  <w:style w:type="table" w:customStyle="1" w:styleId="TableNoRule5">
    <w:name w:val="Table NoRule 5"/>
    <w:basedOn w:val="TableNoRule4d3653dbe-bb01-4d05-896c-8954e53a2f6d"/>
    <w:uiPriority w:val="99"/>
    <w:tblPr>
      <w:tblInd w:w="1915" w:type="dxa"/>
    </w:tblPr>
  </w:style>
  <w:style w:type="table" w:customStyle="1" w:styleId="NormalTable080989f1-b52a-4e28-a0b0-86509a5cfe49">
    <w:name w:val="Normal Table_080989f1-b52a-4e28-a0b0-86509a5cfe49"/>
    <w:uiPriority w:val="99"/>
    <w:semiHidden/>
    <w:unhideWhenUsed/>
    <w:tblPr>
      <w:tblInd w:w="0" w:type="dxa"/>
      <w:tblCellMar>
        <w:top w:w="0" w:type="dxa"/>
        <w:left w:w="108" w:type="dxa"/>
        <w:bottom w:w="0" w:type="dxa"/>
        <w:right w:w="108" w:type="dxa"/>
      </w:tblCellMar>
    </w:tblPr>
  </w:style>
  <w:style w:type="table" w:customStyle="1" w:styleId="TableNoRule11d51cc7a-1ce9-452c-aadc-d293f008d71d">
    <w:name w:val="Table NoRule 1_1d51cc7a-1ce9-452c-aadc-d293f008d71d"/>
    <w:basedOn w:val="NormalTable080989f1-b52a-4e28-a0b0-86509a5cfe49"/>
    <w:uiPriority w:val="99"/>
    <w:pPr>
      <w:spacing w:before="0" w:after="0"/>
      <w:jc w:val="left"/>
    </w:pPr>
    <w:tblPr>
      <w:tblCellMar>
        <w:left w:w="0" w:type="dxa"/>
        <w:right w:w="0" w:type="dxa"/>
      </w:tblCellMar>
    </w:tblPr>
    <w:tcPr>
      <w:shd w:val="clear" w:color="auto" w:fill="auto"/>
    </w:tcPr>
  </w:style>
  <w:style w:type="table" w:customStyle="1" w:styleId="TableNoRule2a13974a3-770e-46a4-9b20-3e0c6ecde470">
    <w:name w:val="Table NoRule 2_a13974a3-770e-46a4-9b20-3e0c6ecde470"/>
    <w:basedOn w:val="TableNoRule11d51cc7a-1ce9-452c-aadc-d293f008d71d"/>
    <w:uiPriority w:val="99"/>
    <w:tblPr>
      <w:tblInd w:w="475" w:type="dxa"/>
    </w:tblPr>
  </w:style>
  <w:style w:type="table" w:customStyle="1" w:styleId="TableNoRule35492270f-5f00-45a6-941d-1458c508970f">
    <w:name w:val="Table NoRule 3_5492270f-5f00-45a6-941d-1458c508970f"/>
    <w:basedOn w:val="TableNoRule2a13974a3-770e-46a4-9b20-3e0c6ecde470"/>
    <w:uiPriority w:val="99"/>
    <w:tblPr>
      <w:tblInd w:w="950" w:type="dxa"/>
    </w:tblPr>
  </w:style>
  <w:style w:type="table" w:customStyle="1" w:styleId="TableNoRule4d5e29155-3916-48c1-a449-6859d9c1278b">
    <w:name w:val="Table NoRule 4_d5e29155-3916-48c1-a449-6859d9c1278b"/>
    <w:basedOn w:val="TableNoRule35492270f-5f00-45a6-941d-1458c508970f"/>
    <w:uiPriority w:val="99"/>
    <w:tblPr>
      <w:tblInd w:w="1440" w:type="dxa"/>
    </w:tblPr>
  </w:style>
  <w:style w:type="table" w:customStyle="1" w:styleId="TableNoRule5ec20e541-59b0-4014-81c2-47980d7f6d5c">
    <w:name w:val="Table NoRule 5_ec20e541-59b0-4014-81c2-47980d7f6d5c"/>
    <w:basedOn w:val="TableNoRule4d5e29155-3916-48c1-a449-6859d9c1278b"/>
    <w:uiPriority w:val="99"/>
    <w:tblPr>
      <w:tblInd w:w="1915" w:type="dxa"/>
    </w:tblPr>
  </w:style>
  <w:style w:type="table" w:customStyle="1" w:styleId="TableNoRule6">
    <w:name w:val="Table NoRule 6"/>
    <w:basedOn w:val="TableNoRule5ec20e541-59b0-4014-81c2-47980d7f6d5c"/>
    <w:uiPriority w:val="99"/>
    <w:tblPr>
      <w:tblInd w:w="2390" w:type="dxa"/>
    </w:tblPr>
  </w:style>
  <w:style w:type="table" w:customStyle="1" w:styleId="NormalTablef50d00aa-6721-46cd-bea1-cd5eb4d12f07">
    <w:name w:val="Normal Table_f50d00aa-6721-46cd-bea1-cd5eb4d12f07"/>
    <w:uiPriority w:val="99"/>
    <w:semiHidden/>
    <w:unhideWhenUsed/>
    <w:tblPr>
      <w:tblInd w:w="0" w:type="dxa"/>
      <w:tblCellMar>
        <w:top w:w="0" w:type="dxa"/>
        <w:left w:w="108" w:type="dxa"/>
        <w:bottom w:w="0" w:type="dxa"/>
        <w:right w:w="108" w:type="dxa"/>
      </w:tblCellMar>
    </w:tblPr>
  </w:style>
  <w:style w:type="table" w:customStyle="1" w:styleId="TableNoRule15fe948c9-1a75-403f-ad42-214b0bc557c8">
    <w:name w:val="Table NoRule 1_5fe948c9-1a75-403f-ad42-214b0bc557c8"/>
    <w:basedOn w:val="NormalTablef50d00aa-6721-46cd-bea1-cd5eb4d12f07"/>
    <w:uiPriority w:val="99"/>
    <w:pPr>
      <w:spacing w:before="0" w:after="0"/>
      <w:jc w:val="left"/>
    </w:pPr>
    <w:tblPr>
      <w:tblCellMar>
        <w:left w:w="0" w:type="dxa"/>
        <w:right w:w="0" w:type="dxa"/>
      </w:tblCellMar>
    </w:tblPr>
    <w:tcPr>
      <w:shd w:val="clear" w:color="auto" w:fill="auto"/>
    </w:tcPr>
  </w:style>
  <w:style w:type="table" w:customStyle="1" w:styleId="TableNoRule2faa3da8f-778a-42b8-a742-0a7fe2e8060b">
    <w:name w:val="Table NoRule 2_faa3da8f-778a-42b8-a742-0a7fe2e8060b"/>
    <w:basedOn w:val="TableNoRule15fe948c9-1a75-403f-ad42-214b0bc557c8"/>
    <w:uiPriority w:val="99"/>
    <w:tblPr>
      <w:tblInd w:w="475" w:type="dxa"/>
    </w:tblPr>
  </w:style>
  <w:style w:type="table" w:customStyle="1" w:styleId="TableNoRule3f775b4fc-d69b-41c7-be51-aed545bcd787">
    <w:name w:val="Table NoRule 3_f775b4fc-d69b-41c7-be51-aed545bcd787"/>
    <w:basedOn w:val="TableNoRule2faa3da8f-778a-42b8-a742-0a7fe2e8060b"/>
    <w:uiPriority w:val="99"/>
    <w:tblPr>
      <w:tblInd w:w="950" w:type="dxa"/>
    </w:tblPr>
  </w:style>
  <w:style w:type="table" w:customStyle="1" w:styleId="TableNoRule410b8d5a3-cf4f-4a24-8a48-672a3f279ac5">
    <w:name w:val="Table NoRule 4_10b8d5a3-cf4f-4a24-8a48-672a3f279ac5"/>
    <w:basedOn w:val="TableNoRule3f775b4fc-d69b-41c7-be51-aed545bcd787"/>
    <w:uiPriority w:val="99"/>
    <w:tblPr>
      <w:tblInd w:w="1440" w:type="dxa"/>
    </w:tblPr>
  </w:style>
  <w:style w:type="table" w:customStyle="1" w:styleId="TableNoRule5ecd54284-c348-4efd-9b85-37907f40b45c">
    <w:name w:val="Table NoRule 5_ecd54284-c348-4efd-9b85-37907f40b45c"/>
    <w:basedOn w:val="TableNoRule410b8d5a3-cf4f-4a24-8a48-672a3f279ac5"/>
    <w:uiPriority w:val="99"/>
    <w:tblPr>
      <w:tblInd w:w="1915" w:type="dxa"/>
    </w:tblPr>
  </w:style>
  <w:style w:type="table" w:customStyle="1" w:styleId="TableNoRule66e027e13-58c9-466f-a86c-62c7872c3726">
    <w:name w:val="Table NoRule 6_6e027e13-58c9-466f-a86c-62c7872c3726"/>
    <w:basedOn w:val="TableNoRule5ecd54284-c348-4efd-9b85-37907f40b45c"/>
    <w:uiPriority w:val="99"/>
    <w:tblPr>
      <w:tblInd w:w="2390" w:type="dxa"/>
    </w:tblPr>
  </w:style>
  <w:style w:type="table" w:customStyle="1" w:styleId="TableNoRule7">
    <w:name w:val="Table NoRule 7"/>
    <w:basedOn w:val="TableNoRule66e027e13-58c9-466f-a86c-62c7872c3726"/>
    <w:uiPriority w:val="99"/>
    <w:tblPr>
      <w:tblInd w:w="2880" w:type="dxa"/>
    </w:tblPr>
  </w:style>
  <w:style w:type="table" w:customStyle="1" w:styleId="NormalTablec91d7112-e13e-4958-a01f-17ab9371f9d3">
    <w:name w:val="Normal Table_c91d7112-e13e-4958-a01f-17ab9371f9d3"/>
    <w:uiPriority w:val="99"/>
    <w:semiHidden/>
    <w:unhideWhenUsed/>
    <w:tblPr>
      <w:tblInd w:w="0" w:type="dxa"/>
      <w:tblCellMar>
        <w:top w:w="0" w:type="dxa"/>
        <w:left w:w="108" w:type="dxa"/>
        <w:bottom w:w="0" w:type="dxa"/>
        <w:right w:w="108" w:type="dxa"/>
      </w:tblCellMar>
    </w:tblPr>
  </w:style>
  <w:style w:type="table" w:customStyle="1" w:styleId="TableNoRule1a8ee6d6a-1f43-41d9-b45e-2ccb05d5770d">
    <w:name w:val="Table NoRule 1_a8ee6d6a-1f43-41d9-b45e-2ccb05d5770d"/>
    <w:basedOn w:val="NormalTablec91d7112-e13e-4958-a01f-17ab9371f9d3"/>
    <w:uiPriority w:val="99"/>
    <w:pPr>
      <w:spacing w:before="0" w:after="0"/>
      <w:jc w:val="left"/>
    </w:pPr>
    <w:tblPr>
      <w:tblCellMar>
        <w:left w:w="0" w:type="dxa"/>
        <w:right w:w="0" w:type="dxa"/>
      </w:tblCellMar>
    </w:tblPr>
    <w:tcPr>
      <w:shd w:val="clear" w:color="auto" w:fill="auto"/>
    </w:tcPr>
  </w:style>
  <w:style w:type="table" w:customStyle="1" w:styleId="TableNoRule2aa39a982-d9ec-42ef-8a43-9b6043a6957b">
    <w:name w:val="Table NoRule 2_aa39a982-d9ec-42ef-8a43-9b6043a6957b"/>
    <w:basedOn w:val="TableNoRule1a8ee6d6a-1f43-41d9-b45e-2ccb05d5770d"/>
    <w:uiPriority w:val="99"/>
    <w:tblPr>
      <w:tblInd w:w="475" w:type="dxa"/>
    </w:tblPr>
  </w:style>
  <w:style w:type="table" w:customStyle="1" w:styleId="TableNoRule3555d12e4-136b-44ab-99a0-d4e4dd30dfc3">
    <w:name w:val="Table NoRule 3_555d12e4-136b-44ab-99a0-d4e4dd30dfc3"/>
    <w:basedOn w:val="TableNoRule2aa39a982-d9ec-42ef-8a43-9b6043a6957b"/>
    <w:uiPriority w:val="99"/>
    <w:tblPr>
      <w:tblInd w:w="950" w:type="dxa"/>
    </w:tblPr>
  </w:style>
  <w:style w:type="table" w:customStyle="1" w:styleId="TableNoRule4a1d06cc3-5e90-4023-8d6c-e25f688c3146">
    <w:name w:val="Table NoRule 4_a1d06cc3-5e90-4023-8d6c-e25f688c3146"/>
    <w:basedOn w:val="TableNoRule3555d12e4-136b-44ab-99a0-d4e4dd30dfc3"/>
    <w:uiPriority w:val="99"/>
    <w:tblPr>
      <w:tblInd w:w="1440" w:type="dxa"/>
    </w:tblPr>
  </w:style>
  <w:style w:type="table" w:customStyle="1" w:styleId="TableNoRule55f9ddc44-0edd-44e8-b533-e4e0a435d59c">
    <w:name w:val="Table NoRule 5_5f9ddc44-0edd-44e8-b533-e4e0a435d59c"/>
    <w:basedOn w:val="TableNoRule4a1d06cc3-5e90-4023-8d6c-e25f688c3146"/>
    <w:uiPriority w:val="99"/>
    <w:tblPr>
      <w:tblInd w:w="1915" w:type="dxa"/>
    </w:tblPr>
  </w:style>
  <w:style w:type="table" w:customStyle="1" w:styleId="TableNoRule60bdf744f-b91c-447d-b891-d12a7e04a8cd">
    <w:name w:val="Table NoRule 6_0bdf744f-b91c-447d-b891-d12a7e04a8cd"/>
    <w:basedOn w:val="TableNoRule55f9ddc44-0edd-44e8-b533-e4e0a435d59c"/>
    <w:uiPriority w:val="99"/>
    <w:tblPr>
      <w:tblInd w:w="2390" w:type="dxa"/>
    </w:tblPr>
  </w:style>
  <w:style w:type="table" w:customStyle="1" w:styleId="TableNoRule755087c8c-19a5-4616-8d2c-d08e5af5186d">
    <w:name w:val="Table NoRule 7_55087c8c-19a5-4616-8d2c-d08e5af5186d"/>
    <w:basedOn w:val="TableNoRule60bdf744f-b91c-447d-b891-d12a7e04a8cd"/>
    <w:uiPriority w:val="99"/>
    <w:tblPr>
      <w:tblInd w:w="2880" w:type="dxa"/>
    </w:tblPr>
  </w:style>
  <w:style w:type="table" w:customStyle="1" w:styleId="TableNoRule8">
    <w:name w:val="Table NoRule 8"/>
    <w:basedOn w:val="TableNoRule755087c8c-19a5-4616-8d2c-d08e5af5186d"/>
    <w:uiPriority w:val="99"/>
    <w:tblPr>
      <w:tblInd w:w="3355" w:type="dxa"/>
    </w:tblPr>
  </w:style>
  <w:style w:type="table" w:customStyle="1" w:styleId="NormalTableaa89c26e-4ca4-4aa2-b396-d0672da5c44b">
    <w:name w:val="Normal Table_aa89c26e-4ca4-4aa2-b396-d0672da5c44b"/>
    <w:uiPriority w:val="99"/>
    <w:semiHidden/>
    <w:unhideWhenUsed/>
    <w:tblPr>
      <w:tblInd w:w="0" w:type="dxa"/>
      <w:tblCellMar>
        <w:top w:w="0" w:type="dxa"/>
        <w:left w:w="108" w:type="dxa"/>
        <w:bottom w:w="0" w:type="dxa"/>
        <w:right w:w="108" w:type="dxa"/>
      </w:tblCellMar>
    </w:tblPr>
  </w:style>
  <w:style w:type="table" w:customStyle="1" w:styleId="TableNoRule18e99bd8e-3aef-43ab-8b33-f9cea2d756a1">
    <w:name w:val="Table NoRule 1_8e99bd8e-3aef-43ab-8b33-f9cea2d756a1"/>
    <w:basedOn w:val="NormalTableaa89c26e-4ca4-4aa2-b396-d0672da5c44b"/>
    <w:uiPriority w:val="99"/>
    <w:pPr>
      <w:spacing w:before="0" w:after="0"/>
      <w:jc w:val="left"/>
    </w:pPr>
    <w:tblPr>
      <w:tblCellMar>
        <w:left w:w="0" w:type="dxa"/>
        <w:right w:w="0" w:type="dxa"/>
      </w:tblCellMar>
    </w:tblPr>
    <w:tcPr>
      <w:shd w:val="clear" w:color="auto" w:fill="auto"/>
    </w:tcPr>
  </w:style>
  <w:style w:type="table" w:customStyle="1" w:styleId="TableNoRule2edf43319-fe8b-41a7-adfe-d9a0968e7073">
    <w:name w:val="Table NoRule 2_edf43319-fe8b-41a7-adfe-d9a0968e7073"/>
    <w:basedOn w:val="TableNoRule18e99bd8e-3aef-43ab-8b33-f9cea2d756a1"/>
    <w:uiPriority w:val="99"/>
    <w:tblPr>
      <w:tblInd w:w="475" w:type="dxa"/>
    </w:tblPr>
  </w:style>
  <w:style w:type="table" w:customStyle="1" w:styleId="TableNoRule3e9107fec-fe9a-470a-9112-71efddc5aa74">
    <w:name w:val="Table NoRule 3_e9107fec-fe9a-470a-9112-71efddc5aa74"/>
    <w:basedOn w:val="TableNoRule2edf43319-fe8b-41a7-adfe-d9a0968e7073"/>
    <w:uiPriority w:val="99"/>
    <w:tblPr>
      <w:tblInd w:w="950" w:type="dxa"/>
    </w:tblPr>
  </w:style>
  <w:style w:type="table" w:customStyle="1" w:styleId="TableNoRule4dc935f43-870d-4edb-99a5-5613deea6995">
    <w:name w:val="Table NoRule 4_dc935f43-870d-4edb-99a5-5613deea6995"/>
    <w:basedOn w:val="TableNoRule3e9107fec-fe9a-470a-9112-71efddc5aa74"/>
    <w:uiPriority w:val="99"/>
    <w:tblPr>
      <w:tblInd w:w="1440" w:type="dxa"/>
    </w:tblPr>
  </w:style>
  <w:style w:type="table" w:customStyle="1" w:styleId="TableNoRule561106166-23db-4288-957c-5ddf4cba5d66">
    <w:name w:val="Table NoRule 5_61106166-23db-4288-957c-5ddf4cba5d66"/>
    <w:basedOn w:val="TableNoRule4dc935f43-870d-4edb-99a5-5613deea6995"/>
    <w:uiPriority w:val="99"/>
    <w:tblPr>
      <w:tblInd w:w="1915" w:type="dxa"/>
    </w:tblPr>
  </w:style>
  <w:style w:type="table" w:customStyle="1" w:styleId="TableNoRule6418616b1-1c5f-4cc7-98ac-18ce40d609bf">
    <w:name w:val="Table NoRule 6_418616b1-1c5f-4cc7-98ac-18ce40d609bf"/>
    <w:basedOn w:val="TableNoRule561106166-23db-4288-957c-5ddf4cba5d66"/>
    <w:uiPriority w:val="99"/>
    <w:tblPr>
      <w:tblInd w:w="2390" w:type="dxa"/>
    </w:tblPr>
  </w:style>
  <w:style w:type="table" w:customStyle="1" w:styleId="TableNoRule7bc15b4a0-67a4-4f3f-8606-313a0ecc1acc">
    <w:name w:val="Table NoRule 7_bc15b4a0-67a4-4f3f-8606-313a0ecc1acc"/>
    <w:basedOn w:val="TableNoRule6418616b1-1c5f-4cc7-98ac-18ce40d609bf"/>
    <w:uiPriority w:val="99"/>
    <w:tblPr>
      <w:tblInd w:w="2880" w:type="dxa"/>
    </w:tblPr>
  </w:style>
  <w:style w:type="table" w:customStyle="1" w:styleId="TableNoRule8a02baf66-e3a8-4f06-96cb-172c324ed6b3">
    <w:name w:val="Table NoRule 8_a02baf66-e3a8-4f06-96cb-172c324ed6b3"/>
    <w:basedOn w:val="TableNoRule7bc15b4a0-67a4-4f3f-8606-313a0ecc1acc"/>
    <w:uiPriority w:val="99"/>
    <w:tblPr>
      <w:tblInd w:w="3355" w:type="dxa"/>
    </w:tblPr>
  </w:style>
  <w:style w:type="table" w:customStyle="1" w:styleId="TableNoRule9">
    <w:name w:val="Table NoRule 9"/>
    <w:basedOn w:val="TableNoRule8a02baf66-e3a8-4f06-96cb-172c324ed6b3"/>
    <w:uiPriority w:val="99"/>
    <w:tblPr>
      <w:tblInd w:w="3830" w:type="dxa"/>
    </w:tblPr>
  </w:style>
  <w:style w:type="paragraph" w:customStyle="1" w:styleId="PageBreakB4Table">
    <w:name w:val="PageBreakB4Table"/>
    <w:basedOn w:val="Normal"/>
    <w:qFormat/>
    <w:pPr>
      <w:spacing w:before="0" w:after="0"/>
    </w:pPr>
    <w:rPr>
      <w:rFonts w:ascii="Cambria Math" w:hAnsi="Cambria Math"/>
      <w:sz w:val="6"/>
    </w:rPr>
  </w:style>
  <w:style w:type="paragraph" w:customStyle="1" w:styleId="ImageAboveCaptionLeft">
    <w:name w:val="Image Above Caption Left"/>
    <w:next w:val="Block1"/>
    <w:qFormat/>
    <w:pPr>
      <w:keepNext/>
      <w:jc w:val="left"/>
    </w:pPr>
    <w:rPr>
      <w:rFonts w:ascii="Calibri" w:hAnsi="Calibri"/>
      <w:noProof/>
    </w:rPr>
  </w:style>
  <w:style w:type="paragraph" w:customStyle="1" w:styleId="ImageAboveCaptionCenter">
    <w:name w:val="Image Above Caption Center"/>
    <w:basedOn w:val="ImageAboveCaptionLeft"/>
    <w:next w:val="Block1"/>
    <w:qFormat/>
    <w:pPr>
      <w:jc w:val="center"/>
    </w:pPr>
  </w:style>
  <w:style w:type="paragraph" w:customStyle="1" w:styleId="ImageCaptionAboveCenter">
    <w:name w:val="Image Caption Above Center"/>
    <w:basedOn w:val="ImageCaptionAboveLeft"/>
    <w:next w:val="Block1"/>
    <w:qFormat/>
    <w:pPr>
      <w:jc w:val="center"/>
    </w:pPr>
  </w:style>
  <w:style w:type="paragraph" w:customStyle="1" w:styleId="ImageCaptionAboveRight">
    <w:name w:val="Image Caption Above Right"/>
    <w:basedOn w:val="ImageCaptionAboveLeft"/>
    <w:next w:val="Block1"/>
    <w:qFormat/>
    <w:pPr>
      <w:jc w:val="right"/>
    </w:pPr>
  </w:style>
  <w:style w:type="paragraph" w:customStyle="1" w:styleId="ImageAboveCaptionRight">
    <w:name w:val="Image Above Caption Right"/>
    <w:basedOn w:val="ImageAboveCaptionLeft"/>
    <w:qFormat/>
    <w:pPr>
      <w:jc w:val="right"/>
    </w:pPr>
  </w:style>
  <w:style w:type="table" w:customStyle="1" w:styleId="NormalTablee9a6d21e-7733-4e39-9ec0-82e2fa4b6ede">
    <w:name w:val="Normal Table_e9a6d21e-7733-4e39-9ec0-82e2fa4b6ede"/>
    <w:uiPriority w:val="99"/>
    <w:semiHidden/>
    <w:unhideWhenUsed/>
    <w:tblPr>
      <w:tblInd w:w="0" w:type="dxa"/>
      <w:tblCellMar>
        <w:top w:w="0" w:type="dxa"/>
        <w:left w:w="108" w:type="dxa"/>
        <w:bottom w:w="0" w:type="dxa"/>
        <w:right w:w="108" w:type="dxa"/>
      </w:tblCellMar>
    </w:tblPr>
  </w:style>
  <w:style w:type="table" w:customStyle="1" w:styleId="Table17aa85a7d-eb5a-49a7-9b01-141876332e0e">
    <w:name w:val="Table 1_7aa85a7d-eb5a-49a7-9b01-141876332e0e"/>
    <w:basedOn w:val="NormalTablee9a6d21e-7733-4e39-9ec0-82e2fa4b6ede"/>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customStyle="1" w:styleId="NormalTableb2136465-fee4-40a5-a4b9-e0f0360ecdf9">
    <w:name w:val="Normal Table_b2136465-fee4-40a5-a4b9-e0f0360ecdf9"/>
    <w:uiPriority w:val="99"/>
    <w:semiHidden/>
    <w:unhideWhenUsed/>
    <w:tblPr>
      <w:tblInd w:w="0" w:type="dxa"/>
      <w:tblCellMar>
        <w:top w:w="0" w:type="dxa"/>
        <w:left w:w="108" w:type="dxa"/>
        <w:bottom w:w="0" w:type="dxa"/>
        <w:right w:w="108" w:type="dxa"/>
      </w:tblCellMar>
    </w:tblPr>
  </w:style>
  <w:style w:type="table" w:customStyle="1" w:styleId="Table174c5db75-9b73-45e8-9354-23c1a0eb46cf">
    <w:name w:val="Table 1_74c5db75-9b73-45e8-9354-23c1a0eb46cf"/>
    <w:basedOn w:val="NormalTableb2136465-fee4-40a5-a4b9-e0f0360ecdf9"/>
    <w:uiPriority w:val="99"/>
    <w:pPr>
      <w:spacing w:before="0" w:after="0"/>
      <w:jc w:val="left"/>
    </w:pPr>
    <w:rPr>
      <w:sz w:val="20"/>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Revision">
    <w:name w:val="Revision"/>
    <w:hidden/>
    <w:uiPriority w:val="99"/>
    <w:semiHidden/>
    <w:rsid w:val="005151A1"/>
    <w:pPr>
      <w:spacing w:before="0" w:after="0"/>
      <w:jc w:val="left"/>
    </w:pPr>
    <w:rPr>
      <w:rFonts w:ascii="Calibri" w:hAnsi="Calibr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eader" Target="header4.xml"/><Relationship Id="rId37" Type="http://schemas.openxmlformats.org/officeDocument/2006/relationships/image" Target="media/image22.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0.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4.xm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7F4EF-9973-4A22-9F00-1C07744C0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21</Pages>
  <Words>4070</Words>
  <Characters>23205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Adrian Hayes-Santos</cp:lastModifiedBy>
  <cp:revision>9</cp:revision>
  <cp:lastPrinted>2025-09-10T05:09:00Z</cp:lastPrinted>
  <dcterms:created xsi:type="dcterms:W3CDTF">2025-09-09T05:27:00Z</dcterms:created>
  <dcterms:modified xsi:type="dcterms:W3CDTF">2025-09-10T21:09:00Z</dcterms:modified>
</cp:coreProperties>
</file>